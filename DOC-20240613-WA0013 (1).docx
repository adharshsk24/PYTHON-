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58" name="image119.png"/>
            <a:graphic>
              <a:graphicData uri="http://schemas.openxmlformats.org/drawingml/2006/picture">
                <pic:pic>
                  <pic:nvPicPr>
                    <pic:cNvPr id="0" name="image119.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ins w:author="231501006@rajalakshmi.edu.in" w:id="1" w:date="2024-06-13T12:58:46Z"/>
          <w:rFonts w:ascii="Arial" w:cs="Arial" w:eastAsia="Arial" w:hAnsi="Arial"/>
          <w:sz w:val="36"/>
          <w:szCs w:val="36"/>
        </w:rPr>
      </w:pPr>
      <w:r w:rsidDel="00000000" w:rsidR="00000000" w:rsidRPr="00000000">
        <w:rPr>
          <w:rFonts w:ascii="Arial" w:cs="Arial" w:eastAsia="Arial" w:hAnsi="Arial"/>
          <w:sz w:val="36"/>
          <w:szCs w:val="36"/>
          <w:rtl w:val="0"/>
        </w:rPr>
        <w:t xml:space="preserve">NAME : ADHARSH.S</w:t>
      </w:r>
      <w:ins w:author="231501006@rajalakshmi.edu.in" w:id="1" w:date="2024-06-13T12:58:46Z">
        <w:r w:rsidDel="00000000" w:rsidR="00000000" w:rsidRPr="00000000">
          <w:rPr>
            <w:rtl w:val="0"/>
          </w:rPr>
        </w:r>
      </w:ins>
    </w:p>
    <w:p w:rsidR="00000000" w:rsidDel="00000000" w:rsidP="00000000" w:rsidRDefault="00000000" w:rsidRPr="00000000" w14:paraId="0000000E">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YEAR / BRANCH / SECTION:  1 / AIML / A</w:t>
      </w:r>
    </w:p>
    <w:p w:rsidR="00000000" w:rsidDel="00000000" w:rsidP="00000000" w:rsidRDefault="00000000" w:rsidRPr="00000000" w14:paraId="0000000F">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REGISTER NO. : 231501006</w:t>
      </w:r>
    </w:p>
    <w:p w:rsidR="00000000" w:rsidDel="00000000" w:rsidP="00000000" w:rsidRDefault="00000000" w:rsidRPr="00000000" w14:paraId="00000010">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SEMESTER: 2</w:t>
      </w:r>
      <w:r w:rsidDel="00000000" w:rsidR="00000000" w:rsidRPr="00000000">
        <w:rPr>
          <w:rFonts w:ascii="Arial" w:cs="Arial" w:eastAsia="Arial" w:hAnsi="Arial"/>
          <w:sz w:val="36"/>
          <w:szCs w:val="36"/>
          <w:vertAlign w:val="superscript"/>
          <w:rtl w:val="0"/>
        </w:rPr>
        <w:t xml:space="preserve">ND</w:t>
      </w:r>
      <w:r w:rsidDel="00000000" w:rsidR="00000000" w:rsidRPr="00000000">
        <w:rPr>
          <w:rtl w:val="0"/>
        </w:rPr>
      </w:r>
    </w:p>
    <w:p w:rsidR="00000000" w:rsidDel="00000000" w:rsidP="00000000" w:rsidRDefault="00000000" w:rsidRPr="00000000" w14:paraId="00000011">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ACADEMIC YEAR: 2023 - 2024</w:t>
      </w:r>
    </w:p>
    <w:p w:rsidR="00000000" w:rsidDel="00000000" w:rsidP="00000000" w:rsidRDefault="00000000" w:rsidRPr="00000000" w14:paraId="00000012">
      <w:pPr>
        <w:pStyle w:val="Heading1"/>
        <w:shd w:fill="ffffff" w:val="clear"/>
        <w:spacing w:after="280" w:before="28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3">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4">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5">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6">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7">
      <w:pPr>
        <w:pStyle w:val="Heading1"/>
        <w:shd w:fill="ffffff" w:val="clear"/>
        <w:spacing w:after="280" w:before="280" w:lineRule="auto"/>
        <w:rPr>
          <w:rFonts w:ascii="Century Schoolbook" w:cs="Century Schoolbook" w:eastAsia="Century Schoolbook" w:hAnsi="Century Schoolbook"/>
          <w:b w:val="0"/>
          <w:sz w:val="28"/>
          <w:szCs w:val="28"/>
        </w:rPr>
      </w:pPr>
      <w:r w:rsidDel="00000000" w:rsidR="00000000" w:rsidRPr="00000000">
        <w:rPr>
          <w:rFonts w:ascii="Century Schoolbook" w:cs="Century Schoolbook" w:eastAsia="Century Schoolbook" w:hAnsi="Century Schoolbook"/>
          <w:sz w:val="28"/>
          <w:szCs w:val="28"/>
          <w:rtl w:val="0"/>
        </w:rPr>
        <w:t xml:space="preserve">        </w:t>
      </w:r>
      <w:r w:rsidDel="00000000" w:rsidR="00000000" w:rsidRPr="00000000">
        <w:rPr>
          <w:rtl w:val="0"/>
        </w:rPr>
      </w:r>
    </w:p>
    <w:p w:rsidR="00000000" w:rsidDel="00000000" w:rsidP="00000000" w:rsidRDefault="00000000" w:rsidRPr="00000000" w14:paraId="00000018">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01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D">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0">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1">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2">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5">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6">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7">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8">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E">
      <w:pPr>
        <w:jc w:val="cente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INDEX</w:t>
      </w:r>
    </w:p>
    <w:p w:rsidR="00000000" w:rsidDel="00000000" w:rsidP="00000000" w:rsidRDefault="00000000" w:rsidRPr="00000000" w14:paraId="0000002F">
      <w:pP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Reg, no, : 231501006      Name :ADHARSH.S </w:t>
      </w:r>
    </w:p>
    <w:p w:rsidR="00000000" w:rsidDel="00000000" w:rsidP="00000000" w:rsidRDefault="00000000" w:rsidRPr="00000000" w14:paraId="00000030">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sz w:val="40"/>
          <w:szCs w:val="40"/>
          <w:rtl w:val="0"/>
        </w:rPr>
        <w:t xml:space="preserve">Year: 2023-2024  </w:t>
        <w:tab/>
        <w:t xml:space="preserve">Branch : AIML  </w:t>
        <w:tab/>
        <w:t xml:space="preserve">Sec : A</w:t>
      </w:r>
      <w:r w:rsidDel="00000000" w:rsidR="00000000" w:rsidRPr="00000000">
        <w:rPr>
          <w:rtl w:val="0"/>
        </w:rPr>
      </w:r>
    </w:p>
    <w:p w:rsidR="00000000" w:rsidDel="00000000" w:rsidP="00000000" w:rsidRDefault="00000000" w:rsidRPr="00000000" w14:paraId="00000031">
      <w:pPr>
        <w:rPr>
          <w:rFonts w:ascii="Century Schoolbook" w:cs="Century Schoolbook" w:eastAsia="Century Schoolbook" w:hAnsi="Century Schoolbook"/>
          <w:b w:val="1"/>
        </w:rPr>
      </w:pPr>
      <w:r w:rsidDel="00000000" w:rsidR="00000000" w:rsidRPr="00000000">
        <w:rPr>
          <w:rtl w:val="0"/>
        </w:rPr>
      </w:r>
    </w:p>
    <w:tbl>
      <w:tblPr>
        <w:tblStyle w:val="Table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3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35">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36">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9">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3A">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B">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3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4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4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4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4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4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5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5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5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6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6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7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7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7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7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8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8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8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8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8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8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9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9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9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9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9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9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A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A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A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B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B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D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E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E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0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2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2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2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2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2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2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3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3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3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3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3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3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5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8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8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C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C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D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D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D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E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E3">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E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E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E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E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F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F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F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F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F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F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F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20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2">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20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8">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9">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B">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20C">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10">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21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E">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F">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0">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221">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22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Date:</w:t>
      </w:r>
    </w:p>
    <w:p w:rsidR="00000000" w:rsidDel="00000000" w:rsidP="00000000" w:rsidRDefault="00000000" w:rsidRPr="00000000" w14:paraId="0000022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2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0"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27">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2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2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2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34">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3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3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3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3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3E">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160" name="image143.png"/>
            <a:graphic>
              <a:graphicData uri="http://schemas.openxmlformats.org/drawingml/2006/picture">
                <pic:pic>
                  <pic:nvPicPr>
                    <pic:cNvPr id="0" name="image143.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4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w:t>
      </w:r>
    </w:p>
    <w:p w:rsidR="00000000" w:rsidDel="00000000" w:rsidP="00000000" w:rsidRDefault="00000000" w:rsidRPr="00000000" w14:paraId="0000024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8" name="image58.png"/>
                <a:graphic>
                  <a:graphicData uri="http://schemas.openxmlformats.org/drawingml/2006/picture">
                    <pic:pic>
                      <pic:nvPicPr>
                        <pic:cNvPr id="0" name="image58.png"/>
                        <pic:cNvPicPr preferRelativeResize="0"/>
                      </pic:nvPicPr>
                      <pic:blipFill>
                        <a:blip r:embed="rId1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44">
      <w:pPr>
        <w:jc w:val="center"/>
        <w:rPr>
          <w:rFonts w:ascii="Century Schoolbook" w:cs="Century Schoolbook" w:eastAsia="Century Schoolbook" w:hAnsi="Century Schoolbook"/>
          <w:b w:val="1"/>
          <w:sz w:val="32"/>
          <w:szCs w:val="32"/>
        </w:rPr>
      </w:pPr>
      <w:hyperlink r:id="rId1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47">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4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4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4A">
      <w:pPr>
        <w:spacing w:after="120" w:line="240" w:lineRule="auto"/>
        <w:rPr>
          <w:rFonts w:ascii="Century Schoolbook" w:cs="Century Schoolbook" w:eastAsia="Century Schoolbook" w:hAnsi="Century Schoolbook"/>
          <w:sz w:val="24"/>
          <w:szCs w:val="24"/>
        </w:rPr>
      </w:pPr>
      <w:bookmarkStart w:colFirst="0" w:colLast="0" w:name="_gjdgxs" w:id="0"/>
      <w:bookmarkEnd w:id="0"/>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4B">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5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59"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w:t>
      </w:r>
    </w:p>
    <w:p w:rsidR="00000000" w:rsidDel="00000000" w:rsidP="00000000" w:rsidRDefault="00000000" w:rsidRPr="00000000" w14:paraId="0000025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5" name="image87.png"/>
                <a:graphic>
                  <a:graphicData uri="http://schemas.openxmlformats.org/drawingml/2006/picture">
                    <pic:pic>
                      <pic:nvPicPr>
                        <pic:cNvPr id="0" name="image87.png"/>
                        <pic:cNvPicPr preferRelativeResize="0"/>
                      </pic:nvPicPr>
                      <pic:blipFill>
                        <a:blip r:embed="rId13"/>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6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6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6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6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6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6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6E">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math</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a=float(input())</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s=math.sqrt(a)</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print("{:.3f}".format(s))</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62" name="image144.png"/>
            <a:graphic>
              <a:graphicData uri="http://schemas.openxmlformats.org/drawingml/2006/picture">
                <pic:pic>
                  <pic:nvPicPr>
                    <pic:cNvPr id="0" name="image144.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w:t>
      </w:r>
    </w:p>
    <w:p w:rsidR="00000000" w:rsidDel="00000000" w:rsidP="00000000" w:rsidRDefault="00000000" w:rsidRPr="00000000" w14:paraId="0000027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7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3" name="image85.png"/>
                <a:graphic>
                  <a:graphicData uri="http://schemas.openxmlformats.org/drawingml/2006/picture">
                    <pic:pic>
                      <pic:nvPicPr>
                        <pic:cNvPr id="0" name="image85.png"/>
                        <pic:cNvPicPr preferRelativeResize="0"/>
                      </pic:nvPicPr>
                      <pic:blipFill>
                        <a:blip r:embed="rId1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7A">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7B">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7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7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7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7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8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8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8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8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8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8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8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9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9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61" name="image142.png"/>
            <a:graphic>
              <a:graphicData uri="http://schemas.openxmlformats.org/drawingml/2006/picture">
                <pic:pic>
                  <pic:nvPicPr>
                    <pic:cNvPr id="0" name="image142.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w:t>
      </w:r>
    </w:p>
    <w:p w:rsidR="00000000" w:rsidDel="00000000" w:rsidP="00000000" w:rsidRDefault="00000000" w:rsidRPr="00000000" w14:paraId="0000029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5" name="image37.png"/>
                <a:graphic>
                  <a:graphicData uri="http://schemas.openxmlformats.org/drawingml/2006/picture">
                    <pic:pic>
                      <pic:nvPicPr>
                        <pic:cNvPr id="0" name="image37.png"/>
                        <pic:cNvPicPr preferRelativeResize="0"/>
                      </pic:nvPicPr>
                      <pic:blipFill>
                        <a:blip r:embed="rId1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9C">
      <w:pPr>
        <w:jc w:val="center"/>
        <w:rPr>
          <w:rFonts w:ascii="Century Schoolbook" w:cs="Century Schoolbook" w:eastAsia="Century Schoolbook" w:hAnsi="Century Schoolbook"/>
          <w:b w:val="1"/>
          <w:sz w:val="32"/>
          <w:szCs w:val="32"/>
        </w:rPr>
      </w:pPr>
      <w:hyperlink r:id="rId1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9D">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9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9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A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A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A3">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A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A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A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A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A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A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B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B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B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64" name="image146.png"/>
            <a:graphic>
              <a:graphicData uri="http://schemas.openxmlformats.org/drawingml/2006/picture">
                <pic:pic>
                  <pic:nvPicPr>
                    <pic:cNvPr id="0" name="image146.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w:t>
      </w:r>
    </w:p>
    <w:p w:rsidR="00000000" w:rsidDel="00000000" w:rsidP="00000000" w:rsidRDefault="00000000" w:rsidRPr="00000000" w14:paraId="000002B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B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4" name="image35.png"/>
                <a:graphic>
                  <a:graphicData uri="http://schemas.openxmlformats.org/drawingml/2006/picture">
                    <pic:pic>
                      <pic:nvPicPr>
                        <pic:cNvPr id="0" name="image35.png"/>
                        <pic:cNvPicPr preferRelativeResize="0"/>
                      </pic:nvPicPr>
                      <pic:blipFill>
                        <a:blip r:embed="rId21"/>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BB">
      <w:pPr>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BC">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C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C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C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CA">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D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A">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63" name="image145.png"/>
            <a:graphic>
              <a:graphicData uri="http://schemas.openxmlformats.org/drawingml/2006/picture">
                <pic:pic>
                  <pic:nvPicPr>
                    <pic:cNvPr id="0" name="image145.png"/>
                    <pic:cNvPicPr preferRelativeResize="0"/>
                  </pic:nvPicPr>
                  <pic:blipFill>
                    <a:blip r:embed="rId2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7">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24">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w:t>
      </w:r>
    </w:p>
    <w:p w:rsidR="00000000" w:rsidDel="00000000" w:rsidP="00000000" w:rsidRDefault="00000000" w:rsidRPr="00000000" w14:paraId="000002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7" name="image39.png"/>
                <a:graphic>
                  <a:graphicData uri="http://schemas.openxmlformats.org/drawingml/2006/picture">
                    <pic:pic>
                      <pic:nvPicPr>
                        <pic:cNvPr id="0" name="image39.png"/>
                        <pic:cNvPicPr preferRelativeResize="0"/>
                      </pic:nvPicPr>
                      <pic:blipFill>
                        <a:blip r:embed="rId2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2EE">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F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F6">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66" name="image148.png"/>
            <a:graphic>
              <a:graphicData uri="http://schemas.openxmlformats.org/drawingml/2006/picture">
                <pic:pic>
                  <pic:nvPicPr>
                    <pic:cNvPr id="0" name="image148.png"/>
                    <pic:cNvPicPr preferRelativeResize="0"/>
                  </pic:nvPicPr>
                  <pic:blipFill>
                    <a:blip r:embed="rId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w:t>
      </w:r>
    </w:p>
    <w:p w:rsidR="00000000" w:rsidDel="00000000" w:rsidP="00000000" w:rsidRDefault="00000000" w:rsidRPr="00000000" w14:paraId="0000030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0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6" name="image38.png"/>
                <a:graphic>
                  <a:graphicData uri="http://schemas.openxmlformats.org/drawingml/2006/picture">
                    <pic:pic>
                      <pic:nvPicPr>
                        <pic:cNvPr id="0" name="image38.png"/>
                        <pic:cNvPicPr preferRelativeResize="0"/>
                      </pic:nvPicPr>
                      <pic:blipFill>
                        <a:blip r:embed="rId2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30E">
      <w:pPr>
        <w:shd w:fill="ffffff" w:val="clear"/>
        <w:spacing w:after="280" w:before="280" w:line="240" w:lineRule="auto"/>
        <w:jc w:val="center"/>
        <w:rPr>
          <w:rFonts w:ascii="Century Schoolbook" w:cs="Century Schoolbook" w:eastAsia="Century Schoolbook" w:hAnsi="Century Schoolbook"/>
          <w:b w:val="1"/>
          <w:sz w:val="32"/>
          <w:szCs w:val="32"/>
        </w:rPr>
      </w:pPr>
      <w:hyperlink r:id="rId29">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0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11">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1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1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1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65" name="image147.png"/>
            <a:graphic>
              <a:graphicData uri="http://schemas.openxmlformats.org/drawingml/2006/picture">
                <pic:pic>
                  <pic:nvPicPr>
                    <pic:cNvPr id="0" name="image147.png"/>
                    <pic:cNvPicPr preferRelativeResize="0"/>
                  </pic:nvPicPr>
                  <pic:blipFill>
                    <a:blip r:embed="rId3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w:t>
      </w:r>
    </w:p>
    <w:p w:rsidR="00000000" w:rsidDel="00000000" w:rsidP="00000000" w:rsidRDefault="00000000" w:rsidRPr="00000000" w14:paraId="000003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3" name="image34.png"/>
                <a:graphic>
                  <a:graphicData uri="http://schemas.openxmlformats.org/drawingml/2006/picture">
                    <pic:pic>
                      <pic:nvPicPr>
                        <pic:cNvPr id="0" name="image34.png"/>
                        <pic:cNvPicPr preferRelativeResize="0"/>
                      </pic:nvPicPr>
                      <pic:blipFill>
                        <a:blip r:embed="rId31"/>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32E">
      <w:pPr>
        <w:spacing w:after="120" w:line="240" w:lineRule="auto"/>
        <w:jc w:val="center"/>
        <w:rPr>
          <w:rFonts w:ascii="Century Schoolbook" w:cs="Century Schoolbook" w:eastAsia="Century Schoolbook" w:hAnsi="Century Schoolbook"/>
          <w:b w:val="1"/>
          <w:sz w:val="32"/>
          <w:szCs w:val="32"/>
        </w:rPr>
      </w:pPr>
      <w:hyperlink r:id="rId3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3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4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69" name="image151.png"/>
            <a:graphic>
              <a:graphicData uri="http://schemas.openxmlformats.org/drawingml/2006/picture">
                <pic:pic>
                  <pic:nvPicPr>
                    <pic:cNvPr id="0" name="image151.png"/>
                    <pic:cNvPicPr preferRelativeResize="0"/>
                  </pic:nvPicPr>
                  <pic:blipFill>
                    <a:blip r:embed="rId3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w:t>
      </w:r>
    </w:p>
    <w:p w:rsidR="00000000" w:rsidDel="00000000" w:rsidP="00000000" w:rsidRDefault="00000000" w:rsidRPr="00000000" w14:paraId="000003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2"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375">
      <w:pPr>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7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7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8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67" name="image149.png"/>
            <a:graphic>
              <a:graphicData uri="http://schemas.openxmlformats.org/drawingml/2006/picture">
                <pic:pic>
                  <pic:nvPicPr>
                    <pic:cNvPr id="0" name="image149.png"/>
                    <pic:cNvPicPr preferRelativeResize="0"/>
                  </pic:nvPicPr>
                  <pic:blipFill>
                    <a:blip r:embed="rId3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9">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w:t>
      </w:r>
    </w:p>
    <w:p w:rsidR="00000000" w:rsidDel="00000000" w:rsidP="00000000" w:rsidRDefault="00000000" w:rsidRPr="00000000" w14:paraId="000003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6" name="image88.png"/>
                <a:graphic>
                  <a:graphicData uri="http://schemas.openxmlformats.org/drawingml/2006/picture">
                    <pic:pic>
                      <pic:nvPicPr>
                        <pic:cNvPr id="0" name="image88.png"/>
                        <pic:cNvPicPr preferRelativeResize="0"/>
                      </pic:nvPicPr>
                      <pic:blipFill>
                        <a:blip r:embed="rId3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3AD">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A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B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68" name="image150.png"/>
            <a:graphic>
              <a:graphicData uri="http://schemas.openxmlformats.org/drawingml/2006/picture">
                <pic:pic>
                  <pic:nvPicPr>
                    <pic:cNvPr id="0" name="image150.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w:t>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9" name="image59.png"/>
                <a:graphic>
                  <a:graphicData uri="http://schemas.openxmlformats.org/drawingml/2006/picture">
                    <pic:pic>
                      <pic:nvPicPr>
                        <pic:cNvPr id="0" name="image59.png"/>
                        <pic:cNvPicPr preferRelativeResize="0"/>
                      </pic:nvPicPr>
                      <pic:blipFill>
                        <a:blip r:embed="rId4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3DB">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F2">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F3">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F4">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F5">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70" name="image152.png"/>
            <a:graphic>
              <a:graphicData uri="http://schemas.openxmlformats.org/drawingml/2006/picture">
                <pic:pic>
                  <pic:nvPicPr>
                    <pic:cNvPr id="0" name="image152.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40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C">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D">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40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w:t>
      </w:r>
    </w:p>
    <w:p w:rsidR="00000000" w:rsidDel="00000000" w:rsidP="00000000" w:rsidRDefault="00000000" w:rsidRPr="00000000" w14:paraId="0000040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1" name="image63.png"/>
                <a:graphic>
                  <a:graphicData uri="http://schemas.openxmlformats.org/drawingml/2006/picture">
                    <pic:pic>
                      <pic:nvPicPr>
                        <pic:cNvPr id="0" name="image63.png"/>
                        <pic:cNvPicPr preferRelativeResize="0"/>
                      </pic:nvPicPr>
                      <pic:blipFill>
                        <a:blip r:embed="rId4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41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41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4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4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4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4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4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4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4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41E">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4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4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42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9">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PROGRAM:</w:t>
      </w:r>
    </w:p>
    <w:p w:rsidR="00000000" w:rsidDel="00000000" w:rsidP="00000000" w:rsidRDefault="00000000" w:rsidRPr="00000000" w14:paraId="0000042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2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42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42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2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42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OUTPUT:</w:t>
      </w:r>
    </w:p>
    <w:p w:rsidR="00000000" w:rsidDel="00000000" w:rsidP="00000000" w:rsidRDefault="00000000" w:rsidRPr="00000000" w14:paraId="0000043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71" name="image153.png"/>
            <a:graphic>
              <a:graphicData uri="http://schemas.openxmlformats.org/drawingml/2006/picture">
                <pic:pic>
                  <pic:nvPicPr>
                    <pic:cNvPr id="0" name="image153.png"/>
                    <pic:cNvPicPr preferRelativeResize="0"/>
                  </pic:nvPicPr>
                  <pic:blipFill>
                    <a:blip r:embed="rId4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w:t>
      </w:r>
    </w:p>
    <w:p w:rsidR="00000000" w:rsidDel="00000000" w:rsidP="00000000" w:rsidRDefault="00000000" w:rsidRPr="00000000" w14:paraId="0000044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2" name="image64.png"/>
                <a:graphic>
                  <a:graphicData uri="http://schemas.openxmlformats.org/drawingml/2006/picture">
                    <pic:pic>
                      <pic:nvPicPr>
                        <pic:cNvPr id="0" name="image64.png"/>
                        <pic:cNvPicPr preferRelativeResize="0"/>
                      </pic:nvPicPr>
                      <pic:blipFill>
                        <a:blip r:embed="rId4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44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44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4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4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4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4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4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45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45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5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5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45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45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105150"/>
            <wp:effectExtent b="0" l="0" r="0" t="0"/>
            <wp:docPr id="172" name="image154.png"/>
            <a:graphic>
              <a:graphicData uri="http://schemas.openxmlformats.org/drawingml/2006/picture">
                <pic:pic>
                  <pic:nvPicPr>
                    <pic:cNvPr id="0" name="image154.png"/>
                    <pic:cNvPicPr preferRelativeResize="0"/>
                  </pic:nvPicPr>
                  <pic:blipFill>
                    <a:blip r:embed="rId45"/>
                    <a:srcRect b="0"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4" name="image86.png"/>
                <a:graphic>
                  <a:graphicData uri="http://schemas.openxmlformats.org/drawingml/2006/picture">
                    <pic:pic>
                      <pic:nvPicPr>
                        <pic:cNvPr id="0" name="image86.png"/>
                        <pic:cNvPicPr preferRelativeResize="0"/>
                      </pic:nvPicPr>
                      <pic:blipFill>
                        <a:blip r:embed="rId4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48F">
      <w:pPr>
        <w:shd w:fill="ffffff" w:val="clear"/>
        <w:spacing w:after="280" w:before="280" w:line="240" w:lineRule="auto"/>
        <w:jc w:val="center"/>
        <w:rPr>
          <w:rFonts w:ascii="Century Schoolbook" w:cs="Century Schoolbook" w:eastAsia="Century Schoolbook" w:hAnsi="Century Schoolbook"/>
          <w:b w:val="1"/>
          <w:sz w:val="32"/>
          <w:szCs w:val="32"/>
        </w:rPr>
      </w:pPr>
      <w:hyperlink r:id="rId47">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9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9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9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4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9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173" name="image155.png"/>
            <a:graphic>
              <a:graphicData uri="http://schemas.openxmlformats.org/drawingml/2006/picture">
                <pic:pic>
                  <pic:nvPicPr>
                    <pic:cNvPr id="0" name="image155.png"/>
                    <pic:cNvPicPr preferRelativeResize="0"/>
                  </pic:nvPicPr>
                  <pic:blipFill>
                    <a:blip r:embed="rId4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w:t>
      </w:r>
    </w:p>
    <w:p w:rsidR="00000000" w:rsidDel="00000000" w:rsidP="00000000" w:rsidRDefault="00000000" w:rsidRPr="00000000" w14:paraId="000004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 name="image23.png"/>
                <a:graphic>
                  <a:graphicData uri="http://schemas.openxmlformats.org/drawingml/2006/picture">
                    <pic:pic>
                      <pic:nvPicPr>
                        <pic:cNvPr id="0" name="image23.png"/>
                        <pic:cNvPicPr preferRelativeResize="0"/>
                      </pic:nvPicPr>
                      <pic:blipFill>
                        <a:blip r:embed="rId49"/>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4B8">
      <w:pPr>
        <w:shd w:fill="ffffff" w:val="clear"/>
        <w:spacing w:after="280" w:before="280" w:line="240" w:lineRule="auto"/>
        <w:jc w:val="center"/>
        <w:rPr>
          <w:rFonts w:ascii="Century Schoolbook" w:cs="Century Schoolbook" w:eastAsia="Century Schoolbook" w:hAnsi="Century Schoolbook"/>
          <w:b w:val="1"/>
          <w:sz w:val="32"/>
          <w:szCs w:val="32"/>
        </w:rPr>
      </w:pPr>
      <w:hyperlink r:id="rId50">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C4">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PROGRAM:</w:t>
      </w:r>
    </w:p>
    <w:p w:rsidR="00000000" w:rsidDel="00000000" w:rsidP="00000000" w:rsidRDefault="00000000" w:rsidRPr="00000000" w14:paraId="000004C5">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C6">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C7">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C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174" name="image156.png"/>
            <a:graphic>
              <a:graphicData uri="http://schemas.openxmlformats.org/drawingml/2006/picture">
                <pic:pic>
                  <pic:nvPicPr>
                    <pic:cNvPr id="0" name="image156.png"/>
                    <pic:cNvPicPr preferRelativeResize="0"/>
                  </pic:nvPicPr>
                  <pic:blipFill>
                    <a:blip r:embed="rId5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6">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52">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 name="image24.png"/>
                <a:graphic>
                  <a:graphicData uri="http://schemas.openxmlformats.org/drawingml/2006/picture">
                    <pic:pic>
                      <pic:nvPicPr>
                        <pic:cNvPr id="0" name="image24.png"/>
                        <pic:cNvPicPr preferRelativeResize="0"/>
                      </pic:nvPicPr>
                      <pic:blipFill>
                        <a:blip r:embed="rId53"/>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513">
      <w:pPr>
        <w:shd w:fill="ffffff" w:val="clear"/>
        <w:spacing w:after="280" w:before="280" w:line="240" w:lineRule="auto"/>
        <w:jc w:val="center"/>
        <w:rPr>
          <w:rFonts w:ascii="Century Schoolbook" w:cs="Century Schoolbook" w:eastAsia="Century Schoolbook" w:hAnsi="Century Schoolbook"/>
          <w:b w:val="1"/>
          <w:sz w:val="32"/>
          <w:szCs w:val="32"/>
        </w:rPr>
      </w:pPr>
      <w:hyperlink r:id="rId54">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5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5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5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5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5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5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5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5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5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53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3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5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5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175" name="image158.png"/>
            <a:graphic>
              <a:graphicData uri="http://schemas.openxmlformats.org/drawingml/2006/picture">
                <pic:pic>
                  <pic:nvPicPr>
                    <pic:cNvPr id="0" name="image158.png"/>
                    <pic:cNvPicPr preferRelativeResize="0"/>
                  </pic:nvPicPr>
                  <pic:blipFill>
                    <a:blip r:embed="rId5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w:t>
      </w:r>
    </w:p>
    <w:p w:rsidR="00000000" w:rsidDel="00000000" w:rsidP="00000000" w:rsidRDefault="00000000" w:rsidRPr="00000000" w14:paraId="0000055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 name="image25.png"/>
                <a:graphic>
                  <a:graphicData uri="http://schemas.openxmlformats.org/drawingml/2006/picture">
                    <pic:pic>
                      <pic:nvPicPr>
                        <pic:cNvPr id="0" name="image25.png"/>
                        <pic:cNvPicPr preferRelativeResize="0"/>
                      </pic:nvPicPr>
                      <pic:blipFill>
                        <a:blip r:embed="rId5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55E">
      <w:pPr>
        <w:shd w:fill="ffffff" w:val="clear"/>
        <w:spacing w:after="280" w:before="280" w:line="240" w:lineRule="auto"/>
        <w:jc w:val="center"/>
        <w:rPr>
          <w:rFonts w:ascii="Century Schoolbook" w:cs="Century Schoolbook" w:eastAsia="Century Schoolbook" w:hAnsi="Century Schoolbook"/>
          <w:b w:val="1"/>
          <w:sz w:val="32"/>
          <w:szCs w:val="32"/>
        </w:rPr>
      </w:pPr>
      <w:hyperlink r:id="rId57">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55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56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5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56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176" name="image159.png"/>
            <a:graphic>
              <a:graphicData uri="http://schemas.openxmlformats.org/drawingml/2006/picture">
                <pic:pic>
                  <pic:nvPicPr>
                    <pic:cNvPr id="0" name="image159.png"/>
                    <pic:cNvPicPr preferRelativeResize="0"/>
                  </pic:nvPicPr>
                  <pic:blipFill>
                    <a:blip r:embed="rId5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w:t>
      </w:r>
    </w:p>
    <w:p w:rsidR="00000000" w:rsidDel="00000000" w:rsidP="00000000" w:rsidRDefault="00000000" w:rsidRPr="00000000" w14:paraId="000005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9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 name="image26.png"/>
                <a:graphic>
                  <a:graphicData uri="http://schemas.openxmlformats.org/drawingml/2006/picture">
                    <pic:pic>
                      <pic:nvPicPr>
                        <pic:cNvPr id="0" name="image26.png"/>
                        <pic:cNvPicPr preferRelativeResize="0"/>
                      </pic:nvPicPr>
                      <pic:blipFill>
                        <a:blip r:embed="rId59"/>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591">
      <w:pPr>
        <w:shd w:fill="ffffff" w:val="clea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5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5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5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5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5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5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5A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A5">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B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B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B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177" name="image157.png"/>
            <a:graphic>
              <a:graphicData uri="http://schemas.openxmlformats.org/drawingml/2006/picture">
                <pic:pic>
                  <pic:nvPicPr>
                    <pic:cNvPr id="0" name="image157.png"/>
                    <pic:cNvPicPr preferRelativeResize="0"/>
                  </pic:nvPicPr>
                  <pic:blipFill>
                    <a:blip r:embed="rId6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w:t>
      </w:r>
    </w:p>
    <w:p w:rsidR="00000000" w:rsidDel="00000000" w:rsidP="00000000" w:rsidRDefault="00000000" w:rsidRPr="00000000" w14:paraId="000005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C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 name="image20.png"/>
                <a:graphic>
                  <a:graphicData uri="http://schemas.openxmlformats.org/drawingml/2006/picture">
                    <pic:pic>
                      <pic:nvPicPr>
                        <pic:cNvPr id="0" name="image20.png"/>
                        <pic:cNvPicPr preferRelativeResize="0"/>
                      </pic:nvPicPr>
                      <pic:blipFill>
                        <a:blip r:embed="rId6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5CA">
      <w:pPr>
        <w:shd w:fill="ffffff" w:val="clear"/>
        <w:spacing w:after="280" w:before="280" w:line="240" w:lineRule="auto"/>
        <w:jc w:val="center"/>
        <w:rPr>
          <w:rFonts w:ascii="Century Schoolbook" w:cs="Century Schoolbook" w:eastAsia="Century Schoolbook" w:hAnsi="Century Schoolbook"/>
          <w:b w:val="1"/>
          <w:sz w:val="32"/>
          <w:szCs w:val="32"/>
        </w:rPr>
      </w:pPr>
      <w:hyperlink r:id="rId6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C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D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D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148" name="image108.png"/>
            <a:graphic>
              <a:graphicData uri="http://schemas.openxmlformats.org/drawingml/2006/picture">
                <pic:pic>
                  <pic:nvPicPr>
                    <pic:cNvPr id="0" name="image108.png"/>
                    <pic:cNvPicPr preferRelativeResize="0"/>
                  </pic:nvPicPr>
                  <pic:blipFill>
                    <a:blip r:embed="rId6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w:t>
      </w:r>
    </w:p>
    <w:p w:rsidR="00000000" w:rsidDel="00000000" w:rsidP="00000000" w:rsidRDefault="00000000" w:rsidRPr="00000000" w14:paraId="000005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0" name="image31.png"/>
                <a:graphic>
                  <a:graphicData uri="http://schemas.openxmlformats.org/drawingml/2006/picture">
                    <pic:pic>
                      <pic:nvPicPr>
                        <pic:cNvPr id="0" name="image31.png"/>
                        <pic:cNvPicPr preferRelativeResize="0"/>
                      </pic:nvPicPr>
                      <pic:blipFill>
                        <a:blip r:embed="rId6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5FE">
      <w:pPr>
        <w:shd w:fill="ffffff" w:val="clear"/>
        <w:spacing w:after="280" w:before="280" w:line="240" w:lineRule="auto"/>
        <w:jc w:val="center"/>
        <w:rPr>
          <w:rFonts w:ascii="Century Schoolbook" w:cs="Century Schoolbook" w:eastAsia="Century Schoolbook" w:hAnsi="Century Schoolbook"/>
          <w:b w:val="1"/>
          <w:sz w:val="32"/>
          <w:szCs w:val="32"/>
        </w:rPr>
      </w:pPr>
      <w:hyperlink r:id="rId6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F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60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0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61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149" name="image109.png"/>
            <a:graphic>
              <a:graphicData uri="http://schemas.openxmlformats.org/drawingml/2006/picture">
                <pic:pic>
                  <pic:nvPicPr>
                    <pic:cNvPr id="0" name="image109.png"/>
                    <pic:cNvPicPr preferRelativeResize="0"/>
                  </pic:nvPicPr>
                  <pic:blipFill>
                    <a:blip r:embed="rId6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w:t>
      </w:r>
    </w:p>
    <w:p w:rsidR="00000000" w:rsidDel="00000000" w:rsidP="00000000" w:rsidRDefault="00000000" w:rsidRPr="00000000" w14:paraId="000006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11" name="image32.png"/>
                <a:graphic>
                  <a:graphicData uri="http://schemas.openxmlformats.org/drawingml/2006/picture">
                    <pic:pic>
                      <pic:nvPicPr>
                        <pic:cNvPr id="0" name="image32.png"/>
                        <pic:cNvPicPr preferRelativeResize="0"/>
                      </pic:nvPicPr>
                      <pic:blipFill>
                        <a:blip r:embed="rId6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63A">
      <w:pPr>
        <w:shd w:fill="ffffff" w:val="clear"/>
        <w:spacing w:after="280" w:before="280" w:line="240" w:lineRule="auto"/>
        <w:jc w:val="center"/>
        <w:rPr>
          <w:rFonts w:ascii="Century Schoolbook" w:cs="Century Schoolbook" w:eastAsia="Century Schoolbook" w:hAnsi="Century Schoolbook"/>
          <w:b w:val="1"/>
          <w:sz w:val="32"/>
          <w:szCs w:val="32"/>
        </w:rPr>
      </w:pPr>
      <w:hyperlink r:id="rId6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0">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63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6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6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6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6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64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64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64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64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6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150" name="image110.png"/>
            <a:graphic>
              <a:graphicData uri="http://schemas.openxmlformats.org/drawingml/2006/picture">
                <pic:pic>
                  <pic:nvPicPr>
                    <pic:cNvPr id="0" name="image110.png"/>
                    <pic:cNvPicPr preferRelativeResize="0"/>
                  </pic:nvPicPr>
                  <pic:blipFill>
                    <a:blip r:embed="rId7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w:t>
      </w:r>
    </w:p>
    <w:p w:rsidR="00000000" w:rsidDel="00000000" w:rsidP="00000000" w:rsidRDefault="00000000" w:rsidRPr="00000000" w14:paraId="000006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 name="image27.png"/>
                <a:graphic>
                  <a:graphicData uri="http://schemas.openxmlformats.org/drawingml/2006/picture">
                    <pic:pic>
                      <pic:nvPicPr>
                        <pic:cNvPr id="0" name="image27.png"/>
                        <pic:cNvPicPr preferRelativeResize="0"/>
                      </pic:nvPicPr>
                      <pic:blipFill>
                        <a:blip r:embed="rId7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668">
      <w:pPr>
        <w:shd w:fill="ffffff" w:val="clear"/>
        <w:spacing w:after="280" w:before="280" w:line="240" w:lineRule="auto"/>
        <w:jc w:val="center"/>
        <w:rPr>
          <w:rFonts w:ascii="Century Schoolbook" w:cs="Century Schoolbook" w:eastAsia="Century Schoolbook" w:hAnsi="Century Schoolbook"/>
          <w:b w:val="1"/>
          <w:sz w:val="32"/>
          <w:szCs w:val="32"/>
        </w:rPr>
      </w:pPr>
      <w:hyperlink r:id="rId73">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66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66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6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6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6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6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6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6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67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6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6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6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6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6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6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6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6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6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6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6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6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6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6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151" name="image116.png"/>
            <a:graphic>
              <a:graphicData uri="http://schemas.openxmlformats.org/drawingml/2006/picture">
                <pic:pic>
                  <pic:nvPicPr>
                    <pic:cNvPr id="0" name="image116.png"/>
                    <pic:cNvPicPr preferRelativeResize="0"/>
                  </pic:nvPicPr>
                  <pic:blipFill>
                    <a:blip r:embed="rId7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A">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w:t>
      </w:r>
    </w:p>
    <w:p w:rsidR="00000000" w:rsidDel="00000000" w:rsidP="00000000" w:rsidRDefault="00000000" w:rsidRPr="00000000" w14:paraId="000006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 name="image28.png"/>
                <a:graphic>
                  <a:graphicData uri="http://schemas.openxmlformats.org/drawingml/2006/picture">
                    <pic:pic>
                      <pic:nvPicPr>
                        <pic:cNvPr id="0" name="image28.png"/>
                        <pic:cNvPicPr preferRelativeResize="0"/>
                      </pic:nvPicPr>
                      <pic:blipFill>
                        <a:blip r:embed="rId7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6AE">
      <w:pPr>
        <w:shd w:fill="ffffff" w:val="clear"/>
        <w:spacing w:after="280" w:before="280" w:line="240" w:lineRule="auto"/>
        <w:jc w:val="center"/>
        <w:rPr>
          <w:rFonts w:ascii="Century Schoolbook" w:cs="Century Schoolbook" w:eastAsia="Century Schoolbook" w:hAnsi="Century Schoolbook"/>
          <w:b w:val="1"/>
          <w:sz w:val="32"/>
          <w:szCs w:val="32"/>
        </w:rPr>
      </w:pPr>
      <w:hyperlink r:id="rId76">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7">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B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B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A">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6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C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C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152" name="image111.png"/>
            <a:graphic>
              <a:graphicData uri="http://schemas.openxmlformats.org/drawingml/2006/picture">
                <pic:pic>
                  <pic:nvPicPr>
                    <pic:cNvPr id="0" name="image111.png"/>
                    <pic:cNvPicPr preferRelativeResize="0"/>
                  </pic:nvPicPr>
                  <pic:blipFill>
                    <a:blip r:embed="rId7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D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D7">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w:t>
      </w:r>
    </w:p>
    <w:p w:rsidR="00000000" w:rsidDel="00000000" w:rsidP="00000000" w:rsidRDefault="00000000" w:rsidRPr="00000000" w14:paraId="000006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 name="image29.png"/>
                <a:graphic>
                  <a:graphicData uri="http://schemas.openxmlformats.org/drawingml/2006/picture">
                    <pic:pic>
                      <pic:nvPicPr>
                        <pic:cNvPr id="0" name="image29.png"/>
                        <pic:cNvPicPr preferRelativeResize="0"/>
                      </pic:nvPicPr>
                      <pic:blipFill>
                        <a:blip r:embed="rId79"/>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6D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0">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D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D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D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E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E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E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6E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E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E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E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E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53" name="image114.png"/>
            <a:graphic>
              <a:graphicData uri="http://schemas.openxmlformats.org/drawingml/2006/picture">
                <pic:pic>
                  <pic:nvPicPr>
                    <pic:cNvPr id="0" name="image114.png"/>
                    <pic:cNvPicPr preferRelativeResize="0"/>
                  </pic:nvPicPr>
                  <pic:blipFill>
                    <a:blip r:embed="rId8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F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6">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7">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w:t>
      </w:r>
    </w:p>
    <w:p w:rsidR="00000000" w:rsidDel="00000000" w:rsidP="00000000" w:rsidRDefault="00000000" w:rsidRPr="00000000" w14:paraId="000006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F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9" name="image30.png"/>
                <a:graphic>
                  <a:graphicData uri="http://schemas.openxmlformats.org/drawingml/2006/picture">
                    <pic:pic>
                      <pic:nvPicPr>
                        <pic:cNvPr id="0" name="image30.png"/>
                        <pic:cNvPicPr preferRelativeResize="0"/>
                      </pic:nvPicPr>
                      <pic:blipFill>
                        <a:blip r:embed="rId8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6F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F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7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7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7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7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7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7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7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7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7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7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7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70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70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7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7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7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7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7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7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7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7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71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71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71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71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71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71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71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71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72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72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72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72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72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72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72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72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72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7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72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72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72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72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72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72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73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73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73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54" name="image113.png"/>
            <a:graphic>
              <a:graphicData uri="http://schemas.openxmlformats.org/drawingml/2006/picture">
                <pic:pic>
                  <pic:nvPicPr>
                    <pic:cNvPr id="0" name="image113.png"/>
                    <pic:cNvPicPr preferRelativeResize="0"/>
                  </pic:nvPicPr>
                  <pic:blipFill>
                    <a:blip r:embed="rId8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9">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B">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73C">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D">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3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9">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C">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84">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74D">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4E">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w:t>
      </w:r>
    </w:p>
    <w:p w:rsidR="00000000" w:rsidDel="00000000" w:rsidP="00000000" w:rsidRDefault="00000000" w:rsidRPr="00000000" w14:paraId="000007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5" name="image167.png"/>
                <a:graphic>
                  <a:graphicData uri="http://schemas.openxmlformats.org/drawingml/2006/picture">
                    <pic:pic>
                      <pic:nvPicPr>
                        <pic:cNvPr id="0" name="image167.png"/>
                        <pic:cNvPicPr preferRelativeResize="0"/>
                      </pic:nvPicPr>
                      <pic:blipFill>
                        <a:blip r:embed="rId8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752">
      <w:pPr>
        <w:spacing w:after="280" w:before="280" w:line="240" w:lineRule="auto"/>
        <w:jc w:val="center"/>
        <w:rPr>
          <w:rFonts w:ascii="Century Schoolbook" w:cs="Century Schoolbook" w:eastAsia="Century Schoolbook" w:hAnsi="Century Schoolbook"/>
          <w:b w:val="1"/>
          <w:sz w:val="32"/>
          <w:szCs w:val="32"/>
        </w:rPr>
      </w:pPr>
      <w:hyperlink r:id="rId86">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75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754">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757">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7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75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76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76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763">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64">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55" name="image117.png"/>
            <a:graphic>
              <a:graphicData uri="http://schemas.openxmlformats.org/drawingml/2006/picture">
                <pic:pic>
                  <pic:nvPicPr>
                    <pic:cNvPr id="0" name="image117.png"/>
                    <pic:cNvPicPr preferRelativeResize="0"/>
                  </pic:nvPicPr>
                  <pic:blipFill>
                    <a:blip r:embed="rId8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7">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w:t>
      </w:r>
    </w:p>
    <w:p w:rsidR="00000000" w:rsidDel="00000000" w:rsidP="00000000" w:rsidRDefault="00000000" w:rsidRPr="00000000" w14:paraId="000007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6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6" name="image168.png"/>
                <a:graphic>
                  <a:graphicData uri="http://schemas.openxmlformats.org/drawingml/2006/picture">
                    <pic:pic>
                      <pic:nvPicPr>
                        <pic:cNvPr id="0" name="image168.png"/>
                        <pic:cNvPicPr preferRelativeResize="0"/>
                      </pic:nvPicPr>
                      <pic:blipFill>
                        <a:blip r:embed="rId8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76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89">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7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7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7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77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77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77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77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4">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5">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6">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77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PROGRAM:</w:t>
      </w:r>
    </w:p>
    <w:p w:rsidR="00000000" w:rsidDel="00000000" w:rsidP="00000000" w:rsidRDefault="00000000" w:rsidRPr="00000000" w14:paraId="0000078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8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8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78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78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78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78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78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78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78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78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78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56" name="image115.png"/>
            <a:graphic>
              <a:graphicData uri="http://schemas.openxmlformats.org/drawingml/2006/picture">
                <pic:pic>
                  <pic:nvPicPr>
                    <pic:cNvPr id="0" name="image115.png"/>
                    <pic:cNvPicPr preferRelativeResize="0"/>
                  </pic:nvPicPr>
                  <pic:blipFill>
                    <a:blip r:embed="rId9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w:t>
      </w:r>
    </w:p>
    <w:p w:rsidR="00000000" w:rsidDel="00000000" w:rsidP="00000000" w:rsidRDefault="00000000" w:rsidRPr="00000000" w14:paraId="000007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7" name="image169.png"/>
                <a:graphic>
                  <a:graphicData uri="http://schemas.openxmlformats.org/drawingml/2006/picture">
                    <pic:pic>
                      <pic:nvPicPr>
                        <pic:cNvPr id="0" name="image169.png"/>
                        <pic:cNvPicPr preferRelativeResize="0"/>
                      </pic:nvPicPr>
                      <pic:blipFill>
                        <a:blip r:embed="rId91"/>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7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7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7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7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79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79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7A1">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7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7A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7A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A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7A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A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7A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7A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7A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57" name="image118.png"/>
            <a:graphic>
              <a:graphicData uri="http://schemas.openxmlformats.org/drawingml/2006/picture">
                <pic:pic>
                  <pic:nvPicPr>
                    <pic:cNvPr id="0" name="image118.png"/>
                    <pic:cNvPicPr preferRelativeResize="0"/>
                  </pic:nvPicPr>
                  <pic:blipFill>
                    <a:blip r:embed="rId9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w:t>
      </w:r>
    </w:p>
    <w:p w:rsidR="00000000" w:rsidDel="00000000" w:rsidP="00000000" w:rsidRDefault="00000000" w:rsidRPr="00000000" w14:paraId="000007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8" name="image170.png"/>
                <a:graphic>
                  <a:graphicData uri="http://schemas.openxmlformats.org/drawingml/2006/picture">
                    <pic:pic>
                      <pic:nvPicPr>
                        <pic:cNvPr id="0" name="image170.png"/>
                        <pic:cNvPicPr preferRelativeResize="0"/>
                      </pic:nvPicPr>
                      <pic:blipFill>
                        <a:blip r:embed="rId93"/>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B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B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B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B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C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C3">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C5">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C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C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C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C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C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96"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w:t>
      </w:r>
    </w:p>
    <w:p w:rsidR="00000000" w:rsidDel="00000000" w:rsidP="00000000" w:rsidRDefault="00000000" w:rsidRPr="00000000" w14:paraId="000007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3" name="image175.png"/>
                <a:graphic>
                  <a:graphicData uri="http://schemas.openxmlformats.org/drawingml/2006/picture">
                    <pic:pic>
                      <pic:nvPicPr>
                        <pic:cNvPr id="0" name="image175.png"/>
                        <pic:cNvPicPr preferRelativeResize="0"/>
                      </pic:nvPicPr>
                      <pic:blipFill>
                        <a:blip r:embed="rId9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E5">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E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7EC">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ED">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EE">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EF">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F0">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F1">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F2">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97"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6">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w:t>
      </w:r>
    </w:p>
    <w:p w:rsidR="00000000" w:rsidDel="00000000" w:rsidP="00000000" w:rsidRDefault="00000000" w:rsidRPr="00000000" w14:paraId="000007F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4" name="image176.png"/>
                <a:graphic>
                  <a:graphicData uri="http://schemas.openxmlformats.org/drawingml/2006/picture">
                    <pic:pic>
                      <pic:nvPicPr>
                        <pic:cNvPr id="0" name="image176.png"/>
                        <pic:cNvPicPr preferRelativeResize="0"/>
                      </pic:nvPicPr>
                      <pic:blipFill>
                        <a:blip r:embed="rId99"/>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7F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F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0">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F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80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0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80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80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80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0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80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80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80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8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8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8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8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8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8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813">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4">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81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1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1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81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1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81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81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81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81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81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82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82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82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82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824">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2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98"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w:t>
      </w:r>
    </w:p>
    <w:p w:rsidR="00000000" w:rsidDel="00000000" w:rsidP="00000000" w:rsidRDefault="00000000" w:rsidRPr="00000000" w14:paraId="000008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5" name="image177.png"/>
                <a:graphic>
                  <a:graphicData uri="http://schemas.openxmlformats.org/drawingml/2006/picture">
                    <pic:pic>
                      <pic:nvPicPr>
                        <pic:cNvPr id="0" name="image177.png"/>
                        <pic:cNvPicPr preferRelativeResize="0"/>
                      </pic:nvPicPr>
                      <pic:blipFill>
                        <a:blip r:embed="rId10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8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8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8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3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83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3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83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8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838">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83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3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83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3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83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83E">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843">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4">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5">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6">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4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48">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849">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4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84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84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84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84E">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99"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w:t>
      </w:r>
    </w:p>
    <w:p w:rsidR="00000000" w:rsidDel="00000000" w:rsidP="00000000" w:rsidRDefault="00000000" w:rsidRPr="00000000" w14:paraId="0000085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9" name="image171.png"/>
                <a:graphic>
                  <a:graphicData uri="http://schemas.openxmlformats.org/drawingml/2006/picture">
                    <pic:pic>
                      <pic:nvPicPr>
                        <pic:cNvPr id="0" name="image171.png"/>
                        <pic:cNvPicPr preferRelativeResize="0"/>
                      </pic:nvPicPr>
                      <pic:blipFill>
                        <a:blip r:embed="rId10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85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85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85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85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85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85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86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865">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86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86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86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86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86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86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86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86D">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86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100" name="image16.png"/>
            <a:graphic>
              <a:graphicData uri="http://schemas.openxmlformats.org/drawingml/2006/picture">
                <pic:pic>
                  <pic:nvPicPr>
                    <pic:cNvPr id="0" name="image16.png"/>
                    <pic:cNvPicPr preferRelativeResize="0"/>
                  </pic:nvPicPr>
                  <pic:blipFill>
                    <a:blip r:embed="rId10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7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7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w:t>
      </w:r>
    </w:p>
    <w:p w:rsidR="00000000" w:rsidDel="00000000" w:rsidP="00000000" w:rsidRDefault="00000000" w:rsidRPr="00000000" w14:paraId="000008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7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0" name="image172.png"/>
                <a:graphic>
                  <a:graphicData uri="http://schemas.openxmlformats.org/drawingml/2006/picture">
                    <pic:pic>
                      <pic:nvPicPr>
                        <pic:cNvPr id="0" name="image172.png"/>
                        <pic:cNvPicPr preferRelativeResize="0"/>
                      </pic:nvPicPr>
                      <pic:blipFill>
                        <a:blip r:embed="rId10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876">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8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8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7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7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7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87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7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87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8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88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8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8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8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8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8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8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8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8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101" name="image15.png"/>
            <a:graphic>
              <a:graphicData uri="http://schemas.openxmlformats.org/drawingml/2006/picture">
                <pic:pic>
                  <pic:nvPicPr>
                    <pic:cNvPr id="0" name="image15.png"/>
                    <pic:cNvPicPr preferRelativeResize="0"/>
                  </pic:nvPicPr>
                  <pic:blipFill>
                    <a:blip r:embed="rId10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9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w:t>
      </w:r>
    </w:p>
    <w:p w:rsidR="00000000" w:rsidDel="00000000" w:rsidP="00000000" w:rsidRDefault="00000000" w:rsidRPr="00000000" w14:paraId="000008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1" name="image173.png"/>
                <a:graphic>
                  <a:graphicData uri="http://schemas.openxmlformats.org/drawingml/2006/picture">
                    <pic:pic>
                      <pic:nvPicPr>
                        <pic:cNvPr id="0" name="image173.png"/>
                        <pic:cNvPicPr preferRelativeResize="0"/>
                      </pic:nvPicPr>
                      <pic:blipFill>
                        <a:blip r:embed="rId10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8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89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9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9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A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8A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8A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A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8A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A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A">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B">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8AE">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B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8B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8B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8B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8B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8B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B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B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BC">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02"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F">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0">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1">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7">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0">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D8">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w:t>
      </w:r>
    </w:p>
    <w:p w:rsidR="00000000" w:rsidDel="00000000" w:rsidP="00000000" w:rsidRDefault="00000000" w:rsidRPr="00000000" w14:paraId="000008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82" name="image174.png"/>
                <a:graphic>
                  <a:graphicData uri="http://schemas.openxmlformats.org/drawingml/2006/picture">
                    <pic:pic>
                      <pic:nvPicPr>
                        <pic:cNvPr id="0" name="image174.png"/>
                        <pic:cNvPicPr preferRelativeResize="0"/>
                      </pic:nvPicPr>
                      <pic:blipFill>
                        <a:blip r:embed="rId111"/>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8DC">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D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D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D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E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E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E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E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E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E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E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E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E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E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E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E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E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E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E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E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F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F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F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F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F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F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F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F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F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90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90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902">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03">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4">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5">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B">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1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1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1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91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91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1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1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91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91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91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91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91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1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03"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2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2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w:t>
      </w:r>
    </w:p>
    <w:p w:rsidR="00000000" w:rsidDel="00000000" w:rsidP="00000000" w:rsidRDefault="00000000" w:rsidRPr="00000000" w14:paraId="000009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2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5" name="image139.png"/>
                <a:graphic>
                  <a:graphicData uri="http://schemas.openxmlformats.org/drawingml/2006/picture">
                    <pic:pic>
                      <pic:nvPicPr>
                        <pic:cNvPr id="0" name="image139.png"/>
                        <pic:cNvPicPr preferRelativeResize="0"/>
                      </pic:nvPicPr>
                      <pic:blipFill>
                        <a:blip r:embed="rId113"/>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92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9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92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92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92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92B">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92C">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92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92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2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93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3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93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40">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41">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2">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43">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4A">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952">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95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5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5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95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95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5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5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5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96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96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6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04"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w:t>
      </w:r>
    </w:p>
    <w:p w:rsidR="00000000" w:rsidDel="00000000" w:rsidP="00000000" w:rsidRDefault="00000000" w:rsidRPr="00000000" w14:paraId="000009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6" name="image140.png"/>
                <a:graphic>
                  <a:graphicData uri="http://schemas.openxmlformats.org/drawingml/2006/picture">
                    <pic:pic>
                      <pic:nvPicPr>
                        <pic:cNvPr id="0" name="image140.png"/>
                        <pic:cNvPicPr preferRelativeResize="0"/>
                      </pic:nvPicPr>
                      <pic:blipFill>
                        <a:blip r:embed="rId11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972">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973">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97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97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97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97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97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97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97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98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98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98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983">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984">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5">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86">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7">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8">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9">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A">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B">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PROGRAM: </w:t>
      </w:r>
    </w:p>
    <w:p w:rsidR="00000000" w:rsidDel="00000000" w:rsidP="00000000" w:rsidRDefault="00000000" w:rsidRPr="00000000" w14:paraId="0000098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98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98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98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99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99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99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99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99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99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99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99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99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99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99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9A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A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05" name="image21.png"/>
            <a:graphic>
              <a:graphicData uri="http://schemas.openxmlformats.org/drawingml/2006/picture">
                <pic:pic>
                  <pic:nvPicPr>
                    <pic:cNvPr id="0" name="image21.png"/>
                    <pic:cNvPicPr preferRelativeResize="0"/>
                  </pic:nvPicPr>
                  <pic:blipFill>
                    <a:blip r:embed="rId116"/>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A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A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w:t>
      </w:r>
    </w:p>
    <w:p w:rsidR="00000000" w:rsidDel="00000000" w:rsidP="00000000" w:rsidRDefault="00000000" w:rsidRPr="00000000" w14:paraId="000009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7" name="image141.png"/>
                <a:graphic>
                  <a:graphicData uri="http://schemas.openxmlformats.org/drawingml/2006/picture">
                    <pic:pic>
                      <pic:nvPicPr>
                        <pic:cNvPr id="0" name="image141.png"/>
                        <pic:cNvPicPr preferRelativeResize="0"/>
                      </pic:nvPicPr>
                      <pic:blipFill>
                        <a:blip r:embed="rId11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9AB">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9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9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9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9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9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9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9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9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9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D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E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E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E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E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E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E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E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F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86" name="image11.png"/>
            <a:graphic>
              <a:graphicData uri="http://schemas.openxmlformats.org/drawingml/2006/picture">
                <pic:pic>
                  <pic:nvPicPr>
                    <pic:cNvPr id="0" name="image11.png"/>
                    <pic:cNvPicPr preferRelativeResize="0"/>
                  </pic:nvPicPr>
                  <pic:blipFill>
                    <a:blip r:embed="rId118"/>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5">
      <w:pPr>
        <w:rPr>
          <w:rFonts w:ascii="Century Schoolbook" w:cs="Century Schoolbook" w:eastAsia="Century Schoolbook" w:hAnsi="Century Schoolbook"/>
          <w:b w:val="1"/>
          <w:sz w:val="32"/>
          <w:szCs w:val="32"/>
        </w:rPr>
        <w:sectPr>
          <w:headerReference r:id="rId119" w:type="default"/>
          <w:footerReference r:id="rId120" w:type="default"/>
          <w:pgSz w:h="15840" w:w="12240" w:orient="portrait"/>
          <w:pgMar w:bottom="1440" w:top="1440" w:left="1440" w:right="1440" w:header="720" w:footer="720"/>
          <w:pgNumType w:start="1"/>
          <w:sectPrChange w:author="ADHARSH S 231501006" w:id="0" w:date="2024-06-13T13:01:55Z">
            <w:sectPr w:rsidR="000000" w:rsidDel="000000" w:rsidRPr="000000" w:rsidSect="000000">
              <w:pgMar w:bottom="1440" w:top="1440" w:left="1440" w:right="1440" w:header="720" w:footer="720"/>
              <w:pgNumType w:start="1"/>
              <w:pgSz w:h="15840" w:w="12240" w:orient="portrait"/>
            </w:sectPr>
          </w:sectPrChange>
        </w:sectPr>
      </w:pPr>
      <w:r w:rsidDel="00000000" w:rsidR="00000000" w:rsidRPr="00000000">
        <w:br w:type="page"/>
      </w:r>
      <w:r w:rsidDel="00000000" w:rsidR="00000000" w:rsidRPr="00000000">
        <w:rPr>
          <w:rtl w:val="0"/>
        </w:rPr>
      </w:r>
    </w:p>
    <w:p w:rsidR="00000000" w:rsidDel="00000000" w:rsidP="00000000" w:rsidRDefault="00000000" w:rsidRPr="00000000" w14:paraId="000009F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w:t>
      </w:r>
    </w:p>
    <w:p w:rsidR="00000000" w:rsidDel="00000000" w:rsidP="00000000" w:rsidRDefault="00000000" w:rsidRPr="00000000" w14:paraId="000009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1" name="image163.png"/>
                <a:graphic>
                  <a:graphicData uri="http://schemas.openxmlformats.org/drawingml/2006/picture">
                    <pic:pic>
                      <pic:nvPicPr>
                        <pic:cNvPr id="0" name="image163.png"/>
                        <pic:cNvPicPr preferRelativeResize="0"/>
                      </pic:nvPicPr>
                      <pic:blipFill>
                        <a:blip r:embed="rId121"/>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9F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FB">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A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0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0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1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1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1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1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1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1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1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1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1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1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A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2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2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3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3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3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3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3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3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3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3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A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A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A4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B">
      <w:pPr>
        <w:shd w:fill="ffffff" w:val="clear"/>
        <w:spacing w:after="240" w:before="240" w:line="240" w:lineRule="auto"/>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87"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F">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A5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w:t>
      </w:r>
    </w:p>
    <w:p w:rsidR="00000000" w:rsidDel="00000000" w:rsidP="00000000" w:rsidRDefault="00000000" w:rsidRPr="00000000" w14:paraId="00000A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2" name="image164.png"/>
                <a:graphic>
                  <a:graphicData uri="http://schemas.openxmlformats.org/drawingml/2006/picture">
                    <pic:pic>
                      <pic:nvPicPr>
                        <pic:cNvPr id="0" name="image164.png"/>
                        <pic:cNvPicPr preferRelativeResize="0"/>
                      </pic:nvPicPr>
                      <pic:blipFill>
                        <a:blip r:embed="rId123"/>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A54">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A5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A5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A5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A5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A5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A5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A5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5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A5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A5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5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A6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A6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A6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A6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A6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A6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6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A6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A6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A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A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A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A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A7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7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A7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A74">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A75">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6">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7">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A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A81">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2">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A8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A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A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A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A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A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A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88" name="image6.png"/>
            <a:graphic>
              <a:graphicData uri="http://schemas.openxmlformats.org/drawingml/2006/picture">
                <pic:pic>
                  <pic:nvPicPr>
                    <pic:cNvPr id="0" name="image6.png"/>
                    <pic:cNvPicPr preferRelativeResize="0"/>
                  </pic:nvPicPr>
                  <pic:blipFill>
                    <a:blip r:embed="rId125"/>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0">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A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w:t>
      </w:r>
    </w:p>
    <w:p w:rsidR="00000000" w:rsidDel="00000000" w:rsidP="00000000" w:rsidRDefault="00000000" w:rsidRPr="00000000" w14:paraId="00000A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3" name="image165.png"/>
                <a:graphic>
                  <a:graphicData uri="http://schemas.openxmlformats.org/drawingml/2006/picture">
                    <pic:pic>
                      <pic:nvPicPr>
                        <pic:cNvPr id="0" name="image165.png"/>
                        <pic:cNvPicPr preferRelativeResize="0"/>
                      </pic:nvPicPr>
                      <pic:blipFill>
                        <a:blip r:embed="rId12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AA6">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A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A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9">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A">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AA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AAC">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AAD">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A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AA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AC1">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C2">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AC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AC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A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D3">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89"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D5">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w:t>
      </w:r>
    </w:p>
    <w:p w:rsidR="00000000" w:rsidDel="00000000" w:rsidP="00000000" w:rsidRDefault="00000000" w:rsidRPr="00000000" w14:paraId="00000A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D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4" name="image166.png"/>
                <a:graphic>
                  <a:graphicData uri="http://schemas.openxmlformats.org/drawingml/2006/picture">
                    <pic:pic>
                      <pic:nvPicPr>
                        <pic:cNvPr id="0" name="image166.png"/>
                        <pic:cNvPicPr preferRelativeResize="0"/>
                      </pic:nvPicPr>
                      <pic:blipFill>
                        <a:blip r:embed="rId12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ADC">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DD">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DE">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DF">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E0">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E1">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E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E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E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E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6">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F7">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F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F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A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B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B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B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B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B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B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B0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B0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B0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B0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B0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B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B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B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1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B1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B1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1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90" name="image3.png"/>
            <a:graphic>
              <a:graphicData uri="http://schemas.openxmlformats.org/drawingml/2006/picture">
                <pic:pic>
                  <pic:nvPicPr>
                    <pic:cNvPr id="0" name="image3.png"/>
                    <pic:cNvPicPr preferRelativeResize="0"/>
                  </pic:nvPicPr>
                  <pic:blipFill>
                    <a:blip r:embed="rId129"/>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8">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B1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w:t>
      </w:r>
    </w:p>
    <w:p w:rsidR="00000000" w:rsidDel="00000000" w:rsidP="00000000" w:rsidRDefault="00000000" w:rsidRPr="00000000" w14:paraId="00000B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1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8" name="image160.png"/>
                <a:graphic>
                  <a:graphicData uri="http://schemas.openxmlformats.org/drawingml/2006/picture">
                    <pic:pic>
                      <pic:nvPicPr>
                        <pic:cNvPr id="0" name="image160.png"/>
                        <pic:cNvPicPr preferRelativeResize="0"/>
                      </pic:nvPicPr>
                      <pic:blipFill>
                        <a:blip r:embed="rId13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B1E">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B1F">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B2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B2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3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3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3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3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3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3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3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B3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B3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4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B4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B4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B4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B4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48">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B4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B4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B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B4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B4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B4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B5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B5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B5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B5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B5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B5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B5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B5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B5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B5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B5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B5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B6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B6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6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B6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B6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91" name="image1.png"/>
            <a:graphic>
              <a:graphicData uri="http://schemas.openxmlformats.org/drawingml/2006/picture">
                <pic:pic>
                  <pic:nvPicPr>
                    <pic:cNvPr id="0" name="image1.png"/>
                    <pic:cNvPicPr preferRelativeResize="0"/>
                  </pic:nvPicPr>
                  <pic:blipFill>
                    <a:blip r:embed="rId131"/>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9">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w:t>
      </w:r>
    </w:p>
    <w:p w:rsidR="00000000" w:rsidDel="00000000" w:rsidP="00000000" w:rsidRDefault="00000000" w:rsidRPr="00000000" w14:paraId="00000B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7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9" name="image161.png"/>
                <a:graphic>
                  <a:graphicData uri="http://schemas.openxmlformats.org/drawingml/2006/picture">
                    <pic:pic>
                      <pic:nvPicPr>
                        <pic:cNvPr id="0" name="image161.png"/>
                        <pic:cNvPicPr preferRelativeResize="0"/>
                      </pic:nvPicPr>
                      <pic:blipFill>
                        <a:blip r:embed="rId13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B71">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B7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B7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B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B7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B8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B8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B8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B90">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B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B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B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B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B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B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B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B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B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B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B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B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B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B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B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B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B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B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B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B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B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B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BA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BA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BA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A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92"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33375" cy="333375"/>
                <wp:effectExtent b="0" l="0" r="0" t="0"/>
                <wp:docPr id="32" name=""/>
                <a:graphic>
                  <a:graphicData uri="http://schemas.microsoft.com/office/word/2010/wordprocessingShape">
                    <wps:wsp>
                      <wps:cNvSpPr/>
                      <wps:cNvPr id="33" name="Shape 3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33375" cy="333375"/>
                <wp:effectExtent b="0" l="0" r="0" t="0"/>
                <wp:docPr id="32" name="image94.png"/>
                <a:graphic>
                  <a:graphicData uri="http://schemas.openxmlformats.org/drawingml/2006/picture">
                    <pic:pic>
                      <pic:nvPicPr>
                        <pic:cNvPr id="0" name="image94.png"/>
                        <pic:cNvPicPr preferRelativeResize="0"/>
                      </pic:nvPicPr>
                      <pic:blipFill>
                        <a:blip r:embed="rId134"/>
                        <a:srcRect/>
                        <a:stretch>
                          <a:fillRect/>
                        </a:stretch>
                      </pic:blipFill>
                      <pic:spPr>
                        <a:xfrm>
                          <a:off x="0" y="0"/>
                          <a:ext cx="333375" cy="333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A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F">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C0">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BC1">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C2">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p>
    <w:p w:rsidR="00000000" w:rsidDel="00000000" w:rsidP="00000000" w:rsidRDefault="00000000" w:rsidRPr="00000000" w14:paraId="00000BC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70" name="image162.png"/>
                <a:graphic>
                  <a:graphicData uri="http://schemas.openxmlformats.org/drawingml/2006/picture">
                    <pic:pic>
                      <pic:nvPicPr>
                        <pic:cNvPr id="0" name="image162.png"/>
                        <pic:cNvPicPr preferRelativeResize="0"/>
                      </pic:nvPicPr>
                      <pic:blipFill>
                        <a:blip r:embed="rId13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BC6">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BC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BC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B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D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D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D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D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D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D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D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D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93" name="image14.png"/>
            <a:graphic>
              <a:graphicData uri="http://schemas.openxmlformats.org/drawingml/2006/picture">
                <pic:pic>
                  <pic:nvPicPr>
                    <pic:cNvPr id="0" name="image14.png"/>
                    <pic:cNvPicPr preferRelativeResize="0"/>
                  </pic:nvPicPr>
                  <pic:blipFill>
                    <a:blip r:embed="rId1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E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w:t>
      </w:r>
    </w:p>
    <w:p w:rsidR="00000000" w:rsidDel="00000000" w:rsidP="00000000" w:rsidRDefault="00000000" w:rsidRPr="00000000" w14:paraId="00000BE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4" name="image127.png"/>
                <a:graphic>
                  <a:graphicData uri="http://schemas.openxmlformats.org/drawingml/2006/picture">
                    <pic:pic>
                      <pic:nvPicPr>
                        <pic:cNvPr id="0" name="image127.png"/>
                        <pic:cNvPicPr preferRelativeResize="0"/>
                      </pic:nvPicPr>
                      <pic:blipFill>
                        <a:blip r:embed="rId13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BE7">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0E">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re</w:t>
      </w:r>
    </w:p>
    <w:p w:rsidR="00000000" w:rsidDel="00000000" w:rsidP="00000000" w:rsidRDefault="00000000" w:rsidRPr="00000000" w14:paraId="00000C0F">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C10">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all=re.findall('\d+',a)</w:t>
      </w:r>
    </w:p>
    <w:p w:rsidR="00000000" w:rsidDel="00000000" w:rsidP="00000000" w:rsidRDefault="00000000" w:rsidRPr="00000000" w14:paraId="00000C11">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all_w=re.findall('[a-z]',a)</w:t>
      </w:r>
    </w:p>
    <w:p w:rsidR="00000000" w:rsidDel="00000000" w:rsidP="00000000" w:rsidRDefault="00000000" w:rsidRPr="00000000" w14:paraId="00000C12">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C13">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i,j in zip(all,all_w):</w:t>
      </w:r>
    </w:p>
    <w:p w:rsidR="00000000" w:rsidDel="00000000" w:rsidP="00000000" w:rsidRDefault="00000000" w:rsidRPr="00000000" w14:paraId="00000C14">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b+=int(i)*j</w:t>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print(b)</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94" name="image7.png"/>
            <a:graphic>
              <a:graphicData uri="http://schemas.openxmlformats.org/drawingml/2006/picture">
                <pic:pic>
                  <pic:nvPicPr>
                    <pic:cNvPr id="0" name="image7.png"/>
                    <pic:cNvPicPr preferRelativeResize="0"/>
                  </pic:nvPicPr>
                  <pic:blipFill>
                    <a:blip r:embed="rId1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w:t>
      </w:r>
    </w:p>
    <w:p w:rsidR="00000000" w:rsidDel="00000000" w:rsidP="00000000" w:rsidRDefault="00000000" w:rsidRPr="00000000" w14:paraId="00000C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1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5" name="image128.png"/>
                <a:graphic>
                  <a:graphicData uri="http://schemas.openxmlformats.org/drawingml/2006/picture">
                    <pic:pic>
                      <pic:nvPicPr>
                        <pic:cNvPr id="0" name="image128.png"/>
                        <pic:cNvPicPr preferRelativeResize="0"/>
                      </pic:nvPicPr>
                      <pic:blipFill>
                        <a:blip r:embed="rId139"/>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C1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C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C2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C2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C2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C2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C2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C2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C2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C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C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C3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C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4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4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4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C4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C4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4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C4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4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C5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5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C5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C5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95"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5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5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w:t>
      </w:r>
    </w:p>
    <w:p w:rsidR="00000000" w:rsidDel="00000000" w:rsidP="00000000" w:rsidRDefault="00000000" w:rsidRPr="00000000" w14:paraId="00000C5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6" name="image129.png"/>
                <a:graphic>
                  <a:graphicData uri="http://schemas.openxmlformats.org/drawingml/2006/picture">
                    <pic:pic>
                      <pic:nvPicPr>
                        <pic:cNvPr id="0" name="image129.png"/>
                        <pic:cNvPicPr preferRelativeResize="0"/>
                      </pic:nvPicPr>
                      <pic:blipFill>
                        <a:blip r:embed="rId141"/>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C5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C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C5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C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C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C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C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C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C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C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C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C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C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C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C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C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118" name="image50.png"/>
            <a:graphic>
              <a:graphicData uri="http://schemas.openxmlformats.org/drawingml/2006/picture">
                <pic:pic>
                  <pic:nvPicPr>
                    <pic:cNvPr id="0" name="image50.png"/>
                    <pic:cNvPicPr preferRelativeResize="0"/>
                  </pic:nvPicPr>
                  <pic:blipFill>
                    <a:blip r:embed="rId14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C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72">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w:t>
      </w:r>
    </w:p>
    <w:p w:rsidR="00000000" w:rsidDel="00000000" w:rsidP="00000000" w:rsidRDefault="00000000" w:rsidRPr="00000000" w14:paraId="00000C7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7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1" name="image135.png"/>
                <a:graphic>
                  <a:graphicData uri="http://schemas.openxmlformats.org/drawingml/2006/picture">
                    <pic:pic>
                      <pic:nvPicPr>
                        <pic:cNvPr id="0" name="image135.png"/>
                        <pic:cNvPicPr preferRelativeResize="0"/>
                      </pic:nvPicPr>
                      <pic:blipFill>
                        <a:blip r:embed="rId143"/>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C76">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C77">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C78">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C7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C7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C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C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80">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C81">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119" name="image52.png"/>
            <a:graphic>
              <a:graphicData uri="http://schemas.openxmlformats.org/drawingml/2006/picture">
                <pic:pic>
                  <pic:nvPicPr>
                    <pic:cNvPr id="0" name="image52.png"/>
                    <pic:cNvPicPr preferRelativeResize="0"/>
                  </pic:nvPicPr>
                  <pic:blipFill>
                    <a:blip r:embed="rId144"/>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7">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8">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C">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1">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7">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8">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A">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C9B">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w:t>
      </w:r>
    </w:p>
    <w:p w:rsidR="00000000" w:rsidDel="00000000" w:rsidP="00000000" w:rsidRDefault="00000000" w:rsidRPr="00000000" w14:paraId="00000C9C">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a=input()</w:t>
      </w:r>
    </w:p>
    <w:p w:rsidR="00000000" w:rsidDel="00000000" w:rsidP="00000000" w:rsidRDefault="00000000" w:rsidRPr="00000000" w14:paraId="00000C9D">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b=a. split()</w:t>
      </w:r>
    </w:p>
    <w:p w:rsidR="00000000" w:rsidDel="00000000" w:rsidP="00000000" w:rsidRDefault="00000000" w:rsidRPr="00000000" w14:paraId="00000C9E">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for i in b:</w:t>
      </w:r>
    </w:p>
    <w:p w:rsidR="00000000" w:rsidDel="00000000" w:rsidP="00000000" w:rsidRDefault="00000000" w:rsidRPr="00000000" w14:paraId="00000C9F">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k=i.lower()</w:t>
      </w:r>
    </w:p>
    <w:p w:rsidR="00000000" w:rsidDel="00000000" w:rsidP="00000000" w:rsidRDefault="00000000" w:rsidRPr="00000000" w14:paraId="00000CA0">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if k!=k[::-1]:</w:t>
      </w:r>
    </w:p>
    <w:p w:rsidR="00000000" w:rsidDel="00000000" w:rsidP="00000000" w:rsidRDefault="00000000" w:rsidRPr="00000000" w14:paraId="00000CA1">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print(k,end=' ')</w:t>
      </w:r>
    </w:p>
    <w:p w:rsidR="00000000" w:rsidDel="00000000" w:rsidP="00000000" w:rsidRDefault="00000000" w:rsidRPr="00000000" w14:paraId="00000CA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120" name="image49.png"/>
            <a:graphic>
              <a:graphicData uri="http://schemas.openxmlformats.org/drawingml/2006/picture">
                <pic:pic>
                  <pic:nvPicPr>
                    <pic:cNvPr id="0" name="image49.png"/>
                    <pic:cNvPicPr preferRelativeResize="0"/>
                  </pic:nvPicPr>
                  <pic:blipFill>
                    <a:blip r:embed="rId14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7">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w:t>
      </w:r>
    </w:p>
    <w:p w:rsidR="00000000" w:rsidDel="00000000" w:rsidP="00000000" w:rsidRDefault="00000000" w:rsidRPr="00000000" w14:paraId="00000C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2" name="image136.png"/>
                <a:graphic>
                  <a:graphicData uri="http://schemas.openxmlformats.org/drawingml/2006/picture">
                    <pic:pic>
                      <pic:nvPicPr>
                        <pic:cNvPr id="0" name="image136.png"/>
                        <pic:cNvPicPr preferRelativeResize="0"/>
                      </pic:nvPicPr>
                      <pic:blipFill>
                        <a:blip r:embed="rId14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CAC">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CAD">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C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C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CB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CB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C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CB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C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C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C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C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C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C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D1">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f=input()</w:t>
      </w:r>
    </w:p>
    <w:p w:rsidR="00000000" w:rsidDel="00000000" w:rsidP="00000000" w:rsidRDefault="00000000" w:rsidRPr="00000000" w14:paraId="00000CD2">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s=f.split()</w:t>
      </w:r>
    </w:p>
    <w:p w:rsidR="00000000" w:rsidDel="00000000" w:rsidP="00000000" w:rsidRDefault="00000000" w:rsidRPr="00000000" w14:paraId="00000CD3">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if len(s)&gt;1:</w:t>
      </w:r>
    </w:p>
    <w:p w:rsidR="00000000" w:rsidDel="00000000" w:rsidP="00000000" w:rsidRDefault="00000000" w:rsidRPr="00000000" w14:paraId="00000CD4">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c=s[1]</w:t>
      </w:r>
    </w:p>
    <w:p w:rsidR="00000000" w:rsidDel="00000000" w:rsidP="00000000" w:rsidRDefault="00000000" w:rsidRPr="00000000" w14:paraId="00000CD5">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print(c.upper())</w:t>
      </w:r>
    </w:p>
    <w:p w:rsidR="00000000" w:rsidDel="00000000" w:rsidP="00000000" w:rsidRDefault="00000000" w:rsidRPr="00000000" w14:paraId="00000CD6">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else:</w:t>
      </w:r>
    </w:p>
    <w:p w:rsidR="00000000" w:rsidDel="00000000" w:rsidP="00000000" w:rsidRDefault="00000000" w:rsidRPr="00000000" w14:paraId="00000CD7">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print("LESS")</w:t>
      </w:r>
    </w:p>
    <w:p w:rsidR="00000000" w:rsidDel="00000000" w:rsidP="00000000" w:rsidRDefault="00000000" w:rsidRPr="00000000" w14:paraId="00000CD8">
      <w:pPr>
        <w:shd w:fill="ffffff" w:val="clear"/>
        <w:spacing w:after="0" w:line="24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C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121" name="image56.png"/>
            <a:graphic>
              <a:graphicData uri="http://schemas.openxmlformats.org/drawingml/2006/picture">
                <pic:pic>
                  <pic:nvPicPr>
                    <pic:cNvPr id="0" name="image56.png"/>
                    <pic:cNvPicPr preferRelativeResize="0"/>
                  </pic:nvPicPr>
                  <pic:blipFill>
                    <a:blip r:embed="rId14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C">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D">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w:t>
      </w:r>
    </w:p>
    <w:p w:rsidR="00000000" w:rsidDel="00000000" w:rsidP="00000000" w:rsidRDefault="00000000" w:rsidRPr="00000000" w14:paraId="00000C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E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3" name="image137.png"/>
                <a:graphic>
                  <a:graphicData uri="http://schemas.openxmlformats.org/drawingml/2006/picture">
                    <pic:pic>
                      <pic:nvPicPr>
                        <pic:cNvPr id="0" name="image137.png"/>
                        <pic:cNvPicPr preferRelativeResize="0"/>
                      </pic:nvPicPr>
                      <pic:blipFill>
                        <a:blip r:embed="rId14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CE1">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C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CE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C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C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C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C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C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C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C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C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C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C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C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C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C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C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D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D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D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D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122" name="image57.png"/>
            <a:graphic>
              <a:graphicData uri="http://schemas.openxmlformats.org/drawingml/2006/picture">
                <pic:pic>
                  <pic:nvPicPr>
                    <pic:cNvPr id="0" name="image57.png"/>
                    <pic:cNvPicPr preferRelativeResize="0"/>
                  </pic:nvPicPr>
                  <pic:blipFill>
                    <a:blip r:embed="rId14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D0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w:t>
      </w:r>
    </w:p>
    <w:p w:rsidR="00000000" w:rsidDel="00000000" w:rsidP="00000000" w:rsidRDefault="00000000" w:rsidRPr="00000000" w14:paraId="00000D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0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4" name="image138.png"/>
                <a:graphic>
                  <a:graphicData uri="http://schemas.openxmlformats.org/drawingml/2006/picture">
                    <pic:pic>
                      <pic:nvPicPr>
                        <pic:cNvPr id="0" name="image138.png"/>
                        <pic:cNvPicPr preferRelativeResize="0"/>
                      </pic:nvPicPr>
                      <pic:blipFill>
                        <a:blip r:embed="rId15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D0D">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D0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0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D1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D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D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D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D1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1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D1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D1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D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D1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D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D2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23" name="image54.png"/>
            <a:graphic>
              <a:graphicData uri="http://schemas.openxmlformats.org/drawingml/2006/picture">
                <pic:pic>
                  <pic:nvPicPr>
                    <pic:cNvPr id="0" name="image54.png"/>
                    <pic:cNvPicPr preferRelativeResize="0"/>
                  </pic:nvPicPr>
                  <pic:blipFill>
                    <a:blip r:embed="rId15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D2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w:t>
      </w:r>
    </w:p>
    <w:p w:rsidR="00000000" w:rsidDel="00000000" w:rsidP="00000000" w:rsidRDefault="00000000" w:rsidRPr="00000000" w14:paraId="00000D2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7" name="image130.png"/>
                <a:graphic>
                  <a:graphicData uri="http://schemas.openxmlformats.org/drawingml/2006/picture">
                    <pic:pic>
                      <pic:nvPicPr>
                        <pic:cNvPr id="0" name="image130.png"/>
                        <pic:cNvPicPr preferRelativeResize="0"/>
                      </pic:nvPicPr>
                      <pic:blipFill>
                        <a:blip r:embed="rId15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D2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D2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D2C">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D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D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5">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D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D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D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D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D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D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D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D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D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24" name="image53.png"/>
            <a:graphic>
              <a:graphicData uri="http://schemas.openxmlformats.org/drawingml/2006/picture">
                <pic:pic>
                  <pic:nvPicPr>
                    <pic:cNvPr id="0" name="image53.png"/>
                    <pic:cNvPicPr preferRelativeResize="0"/>
                  </pic:nvPicPr>
                  <pic:blipFill>
                    <a:blip r:embed="rId15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D48">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4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w:t>
      </w:r>
    </w:p>
    <w:p w:rsidR="00000000" w:rsidDel="00000000" w:rsidP="00000000" w:rsidRDefault="00000000" w:rsidRPr="00000000" w14:paraId="00000D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8" name="image131.png"/>
                <a:graphic>
                  <a:graphicData uri="http://schemas.openxmlformats.org/drawingml/2006/picture">
                    <pic:pic>
                      <pic:nvPicPr>
                        <pic:cNvPr id="0" name="image131.png"/>
                        <pic:cNvPicPr preferRelativeResize="0"/>
                      </pic:nvPicPr>
                      <pic:blipFill>
                        <a:blip r:embed="rId15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D4D">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D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D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D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D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D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D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D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D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D5C">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D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6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D6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D6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D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D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D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D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D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D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D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D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D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25" name="image55.png"/>
            <a:graphic>
              <a:graphicData uri="http://schemas.openxmlformats.org/drawingml/2006/picture">
                <pic:pic>
                  <pic:nvPicPr>
                    <pic:cNvPr id="0" name="image55.png"/>
                    <pic:cNvPicPr preferRelativeResize="0"/>
                  </pic:nvPicPr>
                  <pic:blipFill>
                    <a:blip r:embed="rId15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D72">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3">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8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D8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w:t>
      </w:r>
    </w:p>
    <w:p w:rsidR="00000000" w:rsidDel="00000000" w:rsidP="00000000" w:rsidRDefault="00000000" w:rsidRPr="00000000" w14:paraId="00000D8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8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9" name="image132.png"/>
                <a:graphic>
                  <a:graphicData uri="http://schemas.openxmlformats.org/drawingml/2006/picture">
                    <pic:pic>
                      <pic:nvPicPr>
                        <pic:cNvPr id="0" name="image132.png"/>
                        <pic:cNvPicPr preferRelativeResize="0"/>
                      </pic:nvPicPr>
                      <pic:blipFill>
                        <a:blip r:embed="rId15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D8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D8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D8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8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D8E">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D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D90">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9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D9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D9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D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D96">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D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D9A">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D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D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D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DA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2">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5">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6">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PROGRAM:</w:t>
      </w:r>
    </w:p>
    <w:p w:rsidR="00000000" w:rsidDel="00000000" w:rsidP="00000000" w:rsidRDefault="00000000" w:rsidRPr="00000000" w14:paraId="00000DA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DA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DA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DA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DA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DA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DB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DB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DB2">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26" name="image60.png"/>
            <a:graphic>
              <a:graphicData uri="http://schemas.openxmlformats.org/drawingml/2006/picture">
                <pic:pic>
                  <pic:nvPicPr>
                    <pic:cNvPr id="0" name="image60.png"/>
                    <pic:cNvPicPr preferRelativeResize="0"/>
                  </pic:nvPicPr>
                  <pic:blipFill>
                    <a:blip r:embed="rId15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DB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w:t>
      </w:r>
    </w:p>
    <w:p w:rsidR="00000000" w:rsidDel="00000000" w:rsidP="00000000" w:rsidRDefault="00000000" w:rsidRPr="00000000" w14:paraId="00000D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60" name="image134.png"/>
                <a:graphic>
                  <a:graphicData uri="http://schemas.openxmlformats.org/drawingml/2006/picture">
                    <pic:pic>
                      <pic:nvPicPr>
                        <pic:cNvPr id="0" name="image134.png"/>
                        <pic:cNvPicPr preferRelativeResize="0"/>
                      </pic:nvPicPr>
                      <pic:blipFill>
                        <a:blip r:embed="rId15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DB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DB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DB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DB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DB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DB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DC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DC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DC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DC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C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C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DC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D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D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D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D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D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DD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DD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DD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27" name="image62.png"/>
            <a:graphic>
              <a:graphicData uri="http://schemas.openxmlformats.org/drawingml/2006/picture">
                <pic:pic>
                  <pic:nvPicPr>
                    <pic:cNvPr id="0" name="image62.png"/>
                    <pic:cNvPicPr preferRelativeResize="0"/>
                  </pic:nvPicPr>
                  <pic:blipFill>
                    <a:blip r:embed="rId15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D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DD">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DD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w:t>
      </w:r>
    </w:p>
    <w:p w:rsidR="00000000" w:rsidDel="00000000" w:rsidP="00000000" w:rsidRDefault="00000000" w:rsidRPr="00000000" w14:paraId="00000D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3" name="image105.png"/>
                <a:graphic>
                  <a:graphicData uri="http://schemas.openxmlformats.org/drawingml/2006/picture">
                    <pic:pic>
                      <pic:nvPicPr>
                        <pic:cNvPr id="0" name="image105.png"/>
                        <pic:cNvPicPr preferRelativeResize="0"/>
                      </pic:nvPicPr>
                      <pic:blipFill>
                        <a:blip r:embed="rId16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DE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DE3">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DE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DE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DE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DE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DE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E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DE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F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DF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F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DF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F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DF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DF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E">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F">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E04">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0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E0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E0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E0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E0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E0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E0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E0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E0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E0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E0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E1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E1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E1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17" name="image48.png"/>
            <a:graphic>
              <a:graphicData uri="http://schemas.openxmlformats.org/drawingml/2006/picture">
                <pic:pic>
                  <pic:nvPicPr>
                    <pic:cNvPr id="0" name="image48.png"/>
                    <pic:cNvPicPr preferRelativeResize="0"/>
                  </pic:nvPicPr>
                  <pic:blipFill>
                    <a:blip r:embed="rId16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1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1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w:t>
      </w:r>
    </w:p>
    <w:p w:rsidR="00000000" w:rsidDel="00000000" w:rsidP="00000000" w:rsidRDefault="00000000" w:rsidRPr="00000000" w14:paraId="00000E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4" name="image106.png"/>
                <a:graphic>
                  <a:graphicData uri="http://schemas.openxmlformats.org/drawingml/2006/picture">
                    <pic:pic>
                      <pic:nvPicPr>
                        <pic:cNvPr id="0" name="image106.png"/>
                        <pic:cNvPicPr preferRelativeResize="0"/>
                      </pic:nvPicPr>
                      <pic:blipFill>
                        <a:blip r:embed="rId16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E18">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E1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E1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E1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E1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E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E1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E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E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E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E2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2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E2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E2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2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E2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E2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E2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E3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E3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E3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E3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E3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E3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E3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E3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E3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E3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3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E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08" name="image51.png"/>
            <a:graphic>
              <a:graphicData uri="http://schemas.openxmlformats.org/drawingml/2006/picture">
                <pic:pic>
                  <pic:nvPicPr>
                    <pic:cNvPr id="0" name="image51.png"/>
                    <pic:cNvPicPr preferRelativeResize="0"/>
                  </pic:nvPicPr>
                  <pic:blipFill>
                    <a:blip r:embed="rId16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E3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3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3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w:t>
      </w:r>
    </w:p>
    <w:p w:rsidR="00000000" w:rsidDel="00000000" w:rsidP="00000000" w:rsidRDefault="00000000" w:rsidRPr="00000000" w14:paraId="00000E3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5" name="image107.png"/>
                <a:graphic>
                  <a:graphicData uri="http://schemas.openxmlformats.org/drawingml/2006/picture">
                    <pic:pic>
                      <pic:nvPicPr>
                        <pic:cNvPr id="0" name="image107.png"/>
                        <pic:cNvPicPr preferRelativeResize="0"/>
                      </pic:nvPicPr>
                      <pic:blipFill>
                        <a:blip r:embed="rId16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E4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E4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E4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E4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E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E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E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E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E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E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E5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5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E5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5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E5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5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E5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E5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E5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E5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E5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E5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5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E5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E5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E6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E6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E6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E6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E6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E6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6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E6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E6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E6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E6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09" name="image40.png"/>
            <a:graphic>
              <a:graphicData uri="http://schemas.openxmlformats.org/drawingml/2006/picture">
                <pic:pic>
                  <pic:nvPicPr>
                    <pic:cNvPr id="0" name="image40.png"/>
                    <pic:cNvPicPr preferRelativeResize="0"/>
                  </pic:nvPicPr>
                  <pic:blipFill>
                    <a:blip r:embed="rId165"/>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E6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6C">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D">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E6F">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7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w:t>
      </w:r>
    </w:p>
    <w:p w:rsidR="00000000" w:rsidDel="00000000" w:rsidP="00000000" w:rsidRDefault="00000000" w:rsidRPr="00000000" w14:paraId="00000E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7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0" name="image123.png"/>
                <a:graphic>
                  <a:graphicData uri="http://schemas.openxmlformats.org/drawingml/2006/picture">
                    <pic:pic>
                      <pic:nvPicPr>
                        <pic:cNvPr id="0" name="image123.png"/>
                        <pic:cNvPicPr preferRelativeResize="0"/>
                      </pic:nvPicPr>
                      <pic:blipFill>
                        <a:blip r:embed="rId16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E7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E75">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E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E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E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E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E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7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E8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E8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E8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E8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8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8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E8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E8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E8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E8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E8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E8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E8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E8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E8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E8F">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E90">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E9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E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10" name="image36.png"/>
            <a:graphic>
              <a:graphicData uri="http://schemas.openxmlformats.org/drawingml/2006/picture">
                <pic:pic>
                  <pic:nvPicPr>
                    <pic:cNvPr id="0" name="image36.png"/>
                    <pic:cNvPicPr preferRelativeResize="0"/>
                  </pic:nvPicPr>
                  <pic:blipFill>
                    <a:blip r:embed="rId16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9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9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w:t>
      </w:r>
    </w:p>
    <w:p w:rsidR="00000000" w:rsidDel="00000000" w:rsidP="00000000" w:rsidRDefault="00000000" w:rsidRPr="00000000" w14:paraId="00000E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97">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1" name="image124.png"/>
                <a:graphic>
                  <a:graphicData uri="http://schemas.openxmlformats.org/drawingml/2006/picture">
                    <pic:pic>
                      <pic:nvPicPr>
                        <pic:cNvPr id="0" name="image124.png"/>
                        <pic:cNvPicPr preferRelativeResize="0"/>
                      </pic:nvPicPr>
                      <pic:blipFill>
                        <a:blip r:embed="rId168"/>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E9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E99">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E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E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E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E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E9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EA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A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A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EA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A9">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EA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EA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EAC">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EAD">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EAE">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EAF">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EB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11" name="image41.png"/>
            <a:graphic>
              <a:graphicData uri="http://schemas.openxmlformats.org/drawingml/2006/picture">
                <pic:pic>
                  <pic:nvPicPr>
                    <pic:cNvPr id="0" name="image41.png"/>
                    <pic:cNvPicPr preferRelativeResize="0"/>
                  </pic:nvPicPr>
                  <pic:blipFill>
                    <a:blip r:embed="rId16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B2">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B3">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B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9">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A">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B">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C">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D">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EBE">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w:t>
      </w:r>
    </w:p>
    <w:p w:rsidR="00000000" w:rsidDel="00000000" w:rsidP="00000000" w:rsidRDefault="00000000" w:rsidRPr="00000000" w14:paraId="00000E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2" name="image125.png"/>
                <a:graphic>
                  <a:graphicData uri="http://schemas.openxmlformats.org/drawingml/2006/picture">
                    <pic:pic>
                      <pic:nvPicPr>
                        <pic:cNvPr id="0" name="image125.png"/>
                        <pic:cNvPicPr preferRelativeResize="0"/>
                      </pic:nvPicPr>
                      <pic:blipFill>
                        <a:blip r:embed="rId17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EC2">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EC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C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C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EC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EC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EC8">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C9">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ECA">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ECB">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ECC">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D">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E">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F">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D0">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D1">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D2">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ED3">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D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ED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ED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ED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ED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ED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EDB">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C">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12" name="image43.png"/>
            <a:graphic>
              <a:graphicData uri="http://schemas.openxmlformats.org/drawingml/2006/picture">
                <pic:pic>
                  <pic:nvPicPr>
                    <pic:cNvPr id="0" name="image43.png"/>
                    <pic:cNvPicPr preferRelativeResize="0"/>
                  </pic:nvPicPr>
                  <pic:blipFill>
                    <a:blip r:embed="rId17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DD">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w:t>
      </w:r>
    </w:p>
    <w:p w:rsidR="00000000" w:rsidDel="00000000" w:rsidP="00000000" w:rsidRDefault="00000000" w:rsidRPr="00000000" w14:paraId="00000E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E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53"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EE1">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E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E3">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EE4">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EE5">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E6">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EE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EE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EEF">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F1">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EF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EF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EF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EF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EF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EF7">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EF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EF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EF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EF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EF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EF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EFF">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F01">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13" name="image42.png"/>
            <a:graphic>
              <a:graphicData uri="http://schemas.openxmlformats.org/drawingml/2006/picture">
                <pic:pic>
                  <pic:nvPicPr>
                    <pic:cNvPr id="0" name="image42.png"/>
                    <pic:cNvPicPr preferRelativeResize="0"/>
                  </pic:nvPicPr>
                  <pic:blipFill>
                    <a:blip r:embed="rId17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0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5">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0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w:t>
      </w:r>
    </w:p>
    <w:p w:rsidR="00000000" w:rsidDel="00000000" w:rsidP="00000000" w:rsidRDefault="00000000" w:rsidRPr="00000000" w14:paraId="00000F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6" name="image112.png"/>
                <a:graphic>
                  <a:graphicData uri="http://schemas.openxmlformats.org/drawingml/2006/picture">
                    <pic:pic>
                      <pic:nvPicPr>
                        <pic:cNvPr id="0" name="image112.png"/>
                        <pic:cNvPicPr preferRelativeResize="0"/>
                      </pic:nvPicPr>
                      <pic:blipFill>
                        <a:blip r:embed="rId17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F0A">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F0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C">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F0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F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F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F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F1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F1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1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F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F1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1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2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F2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F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F2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F2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F2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F2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F2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F2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F2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F2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F3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F3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F3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14" name="image45.png"/>
            <a:graphic>
              <a:graphicData uri="http://schemas.openxmlformats.org/drawingml/2006/picture">
                <pic:pic>
                  <pic:nvPicPr>
                    <pic:cNvPr id="0" name="image45.png"/>
                    <pic:cNvPicPr preferRelativeResize="0"/>
                  </pic:nvPicPr>
                  <pic:blipFill>
                    <a:blip r:embed="rId17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5">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36">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F3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w:t>
      </w:r>
    </w:p>
    <w:p w:rsidR="00000000" w:rsidDel="00000000" w:rsidP="00000000" w:rsidRDefault="00000000" w:rsidRPr="00000000" w14:paraId="00000F3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7" name="image120.png"/>
                <a:graphic>
                  <a:graphicData uri="http://schemas.openxmlformats.org/drawingml/2006/picture">
                    <pic:pic>
                      <pic:nvPicPr>
                        <pic:cNvPr id="0" name="image120.png"/>
                        <pic:cNvPicPr preferRelativeResize="0"/>
                      </pic:nvPicPr>
                      <pic:blipFill>
                        <a:blip r:embed="rId17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F3B">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F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77">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3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F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F4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F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F44">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F4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6">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7">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F4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F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F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F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F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F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F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F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F5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15" name="image46.png"/>
            <a:graphic>
              <a:graphicData uri="http://schemas.openxmlformats.org/drawingml/2006/picture">
                <pic:pic>
                  <pic:nvPicPr>
                    <pic:cNvPr id="0" name="image46.png"/>
                    <pic:cNvPicPr preferRelativeResize="0"/>
                  </pic:nvPicPr>
                  <pic:blipFill>
                    <a:blip r:embed="rId17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F5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61">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6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w:t>
      </w:r>
    </w:p>
    <w:p w:rsidR="00000000" w:rsidDel="00000000" w:rsidP="00000000" w:rsidRDefault="00000000" w:rsidRPr="00000000" w14:paraId="00000F6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6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8" name="image121.png"/>
                <a:graphic>
                  <a:graphicData uri="http://schemas.openxmlformats.org/drawingml/2006/picture">
                    <pic:pic>
                      <pic:nvPicPr>
                        <pic:cNvPr id="0" name="image121.png"/>
                        <pic:cNvPicPr preferRelativeResize="0"/>
                      </pic:nvPicPr>
                      <pic:blipFill>
                        <a:blip r:embed="rId179"/>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F6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F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F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C">
      <w:pPr>
        <w:spacing w:after="120" w:line="240" w:lineRule="auto"/>
        <w:rPr>
          <w:rFonts w:ascii="Century Schoolbook" w:cs="Century Schoolbook" w:eastAsia="Century Schoolbook" w:hAnsi="Century Schoolbook"/>
          <w:color w:val="001a1e"/>
          <w:sz w:val="23"/>
          <w:szCs w:val="23"/>
        </w:rPr>
      </w:pPr>
      <w:hyperlink r:id="rId180">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F6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F6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F6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F70">
      <w:pPr>
        <w:spacing w:after="120" w:line="240" w:lineRule="auto"/>
        <w:rPr>
          <w:rFonts w:ascii="Century Schoolbook" w:cs="Century Schoolbook" w:eastAsia="Century Schoolbook" w:hAnsi="Century Schoolbook"/>
          <w:color w:val="001a1e"/>
          <w:sz w:val="23"/>
          <w:szCs w:val="23"/>
        </w:rPr>
      </w:pPr>
      <w:hyperlink r:id="rId18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7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F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73">
      <w:pPr>
        <w:spacing w:after="120" w:line="240" w:lineRule="auto"/>
        <w:rPr>
          <w:rFonts w:ascii="Century Schoolbook" w:cs="Century Schoolbook" w:eastAsia="Century Schoolbook" w:hAnsi="Century Schoolbook"/>
          <w:color w:val="001a1e"/>
          <w:sz w:val="23"/>
          <w:szCs w:val="23"/>
        </w:rPr>
      </w:pPr>
      <w:hyperlink r:id="rId18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F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F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7">
      <w:pPr>
        <w:spacing w:after="120" w:line="240" w:lineRule="auto"/>
        <w:rPr>
          <w:rFonts w:ascii="Century Schoolbook" w:cs="Century Schoolbook" w:eastAsia="Century Schoolbook" w:hAnsi="Century Schoolbook"/>
          <w:color w:val="001a1e"/>
          <w:sz w:val="23"/>
          <w:szCs w:val="23"/>
        </w:rPr>
      </w:pPr>
      <w:hyperlink r:id="rId18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F7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7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B">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C">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F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F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F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F8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8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8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F8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F8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F8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F8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F8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F8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F8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F8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8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F8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F8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9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F9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F9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F9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F9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16" name="image47.png"/>
            <a:graphic>
              <a:graphicData uri="http://schemas.openxmlformats.org/drawingml/2006/picture">
                <pic:pic>
                  <pic:nvPicPr>
                    <pic:cNvPr id="0" name="image47.png"/>
                    <pic:cNvPicPr preferRelativeResize="0"/>
                  </pic:nvPicPr>
                  <pic:blipFill>
                    <a:blip r:embed="rId18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9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F9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w:t>
      </w:r>
    </w:p>
    <w:p w:rsidR="00000000" w:rsidDel="00000000" w:rsidP="00000000" w:rsidRDefault="00000000" w:rsidRPr="00000000" w14:paraId="00000F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9" name="image122.png"/>
                <a:graphic>
                  <a:graphicData uri="http://schemas.openxmlformats.org/drawingml/2006/picture">
                    <pic:pic>
                      <pic:nvPicPr>
                        <pic:cNvPr id="0" name="image122.png"/>
                        <pic:cNvPicPr preferRelativeResize="0"/>
                      </pic:nvPicPr>
                      <pic:blipFill>
                        <a:blip r:embed="rId18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F9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F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F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F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F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F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F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F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FA3">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A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F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FA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B">
      <w:pPr>
        <w:spacing w:after="240" w:before="240" w:lineRule="auto"/>
        <w:rPr>
          <w:rFonts w:ascii="Century Schoolbook" w:cs="Century Schoolbook" w:eastAsia="Century Schoolbook" w:hAnsi="Century Schoolbook"/>
          <w:b w:val="1"/>
          <w:color w:val="001a1e"/>
          <w:sz w:val="32"/>
          <w:szCs w:val="32"/>
        </w:rPr>
      </w:pPr>
      <w:r w:rsidDel="00000000" w:rsidR="00000000" w:rsidRPr="00000000">
        <w:rPr>
          <w:rFonts w:ascii="Century Schoolbook" w:cs="Century Schoolbook" w:eastAsia="Century Schoolbook" w:hAnsi="Century Schoolbook"/>
          <w:b w:val="1"/>
          <w:color w:val="001a1e"/>
          <w:sz w:val="32"/>
          <w:szCs w:val="32"/>
          <w:rtl w:val="0"/>
        </w:rPr>
        <w:t xml:space="preserve">PROGRAM:</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F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F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F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F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F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F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06" name="image22.png"/>
            <a:graphic>
              <a:graphicData uri="http://schemas.openxmlformats.org/drawingml/2006/picture">
                <pic:pic>
                  <pic:nvPicPr>
                    <pic:cNvPr id="0" name="image22.png"/>
                    <pic:cNvPicPr preferRelativeResize="0"/>
                  </pic:nvPicPr>
                  <pic:blipFill>
                    <a:blip r:embed="rId18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FB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B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w:t>
      </w:r>
    </w:p>
    <w:p w:rsidR="00000000" w:rsidDel="00000000" w:rsidP="00000000" w:rsidRDefault="00000000" w:rsidRPr="00000000" w14:paraId="00000FB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B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3" name="image95.png"/>
                <a:graphic>
                  <a:graphicData uri="http://schemas.openxmlformats.org/drawingml/2006/picture">
                    <pic:pic>
                      <pic:nvPicPr>
                        <pic:cNvPr id="0" name="image95.png"/>
                        <pic:cNvPicPr preferRelativeResize="0"/>
                      </pic:nvPicPr>
                      <pic:blipFill>
                        <a:blip r:embed="rId18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0FB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F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F">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r w:rsidDel="00000000" w:rsidR="00000000" w:rsidRPr="00000000">
        <w:rPr>
          <w:rtl w:val="0"/>
        </w:rPr>
      </w:r>
    </w:p>
    <w:p w:rsidR="00000000" w:rsidDel="00000000" w:rsidP="00000000" w:rsidRDefault="00000000" w:rsidRPr="00000000" w14:paraId="00000FC0">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r w:rsidDel="00000000" w:rsidR="00000000" w:rsidRPr="00000000">
        <w:rPr>
          <w:rtl w:val="0"/>
        </w:rPr>
      </w:r>
    </w:p>
    <w:p w:rsidR="00000000" w:rsidDel="00000000" w:rsidP="00000000" w:rsidRDefault="00000000" w:rsidRPr="00000000" w14:paraId="00000FC1">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FC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07" name="image44.png"/>
            <a:graphic>
              <a:graphicData uri="http://schemas.openxmlformats.org/drawingml/2006/picture">
                <pic:pic>
                  <pic:nvPicPr>
                    <pic:cNvPr descr="https://assets.leetcode.com/uploads/2018/10/12/keyboard.png" id="0" name="image44.png"/>
                    <pic:cNvPicPr preferRelativeResize="0"/>
                  </pic:nvPicPr>
                  <pic:blipFill>
                    <a:blip r:embed="rId188"/>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F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F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F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F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F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F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F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F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FC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FC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C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D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F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F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F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FD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D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D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FD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FD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FD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FD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FD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FE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FE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FE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FE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FE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FE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FE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E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FE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FE9">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E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FE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FE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FE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40" name="image77.png"/>
            <a:graphic>
              <a:graphicData uri="http://schemas.openxmlformats.org/drawingml/2006/picture">
                <pic:pic>
                  <pic:nvPicPr>
                    <pic:cNvPr id="0" name="image77.png"/>
                    <pic:cNvPicPr preferRelativeResize="0"/>
                  </pic:nvPicPr>
                  <pic:blipFill>
                    <a:blip r:embed="rId18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FEE">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EF">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FF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FD">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w:t>
      </w:r>
    </w:p>
    <w:p w:rsidR="00000000" w:rsidDel="00000000" w:rsidP="00000000" w:rsidRDefault="00000000" w:rsidRPr="00000000" w14:paraId="00000F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0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4" name="image96.png"/>
                <a:graphic>
                  <a:graphicData uri="http://schemas.openxmlformats.org/drawingml/2006/picture">
                    <pic:pic>
                      <pic:nvPicPr>
                        <pic:cNvPr id="0" name="image96.png"/>
                        <pic:cNvPicPr preferRelativeResize="0"/>
                      </pic:nvPicPr>
                      <pic:blipFill>
                        <a:blip r:embed="rId19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001">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100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100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10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10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10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10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100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10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10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10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10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10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10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10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10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1012">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10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10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1018">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101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1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1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101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101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102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102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102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102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102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102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102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102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102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102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41" name="image79.png"/>
            <a:graphic>
              <a:graphicData uri="http://schemas.openxmlformats.org/drawingml/2006/picture">
                <pic:pic>
                  <pic:nvPicPr>
                    <pic:cNvPr id="0" name="image79.png"/>
                    <pic:cNvPicPr preferRelativeResize="0"/>
                  </pic:nvPicPr>
                  <pic:blipFill>
                    <a:blip r:embed="rId19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02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2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2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w:t>
      </w:r>
    </w:p>
    <w:p w:rsidR="00000000" w:rsidDel="00000000" w:rsidP="00000000" w:rsidRDefault="00000000" w:rsidRPr="00000000" w14:paraId="0000103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3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5" name="image97.png"/>
                <a:graphic>
                  <a:graphicData uri="http://schemas.openxmlformats.org/drawingml/2006/picture">
                    <pic:pic>
                      <pic:nvPicPr>
                        <pic:cNvPr id="0" name="image97.png"/>
                        <pic:cNvPicPr preferRelativeResize="0"/>
                      </pic:nvPicPr>
                      <pic:blipFill>
                        <a:blip r:embed="rId19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033">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10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10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10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10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10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10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10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10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10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10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10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10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10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104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10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10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10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104C">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4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5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105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105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105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10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105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10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105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105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105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105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105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105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105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105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106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6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6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106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6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106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106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106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6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106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42" name="image78.png"/>
            <a:graphic>
              <a:graphicData uri="http://schemas.openxmlformats.org/drawingml/2006/picture">
                <pic:pic>
                  <pic:nvPicPr>
                    <pic:cNvPr id="0" name="image78.png"/>
                    <pic:cNvPicPr preferRelativeResize="0"/>
                  </pic:nvPicPr>
                  <pic:blipFill>
                    <a:blip r:embed="rId19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6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6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w:t>
      </w:r>
    </w:p>
    <w:p w:rsidR="00000000" w:rsidDel="00000000" w:rsidP="00000000" w:rsidRDefault="00000000" w:rsidRPr="00000000" w14:paraId="000010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9" name="image101.png"/>
                <a:graphic>
                  <a:graphicData uri="http://schemas.openxmlformats.org/drawingml/2006/picture">
                    <pic:pic>
                      <pic:nvPicPr>
                        <pic:cNvPr id="0" name="image101.png"/>
                        <pic:cNvPicPr preferRelativeResize="0"/>
                      </pic:nvPicPr>
                      <pic:blipFill>
                        <a:blip r:embed="rId194"/>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07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107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107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107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107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107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107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107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107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107B">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107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7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107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107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8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8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108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108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108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108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108D">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E">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F">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10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10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109C">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9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9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109F">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10A1">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10A3">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10A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10A5">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6">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10A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10A8">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10AA">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B">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43" name="image80.png"/>
            <a:graphic>
              <a:graphicData uri="http://schemas.openxmlformats.org/drawingml/2006/picture">
                <pic:pic>
                  <pic:nvPicPr>
                    <pic:cNvPr id="0" name="image80.png"/>
                    <pic:cNvPicPr preferRelativeResize="0"/>
                  </pic:nvPicPr>
                  <pic:blipFill>
                    <a:blip r:embed="rId195"/>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0AC">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A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w:t>
      </w:r>
    </w:p>
    <w:p w:rsidR="00000000" w:rsidDel="00000000" w:rsidP="00000000" w:rsidRDefault="00000000" w:rsidRPr="00000000" w14:paraId="000010B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B1">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0" name="image102.png"/>
                <a:graphic>
                  <a:graphicData uri="http://schemas.openxmlformats.org/drawingml/2006/picture">
                    <pic:pic>
                      <pic:nvPicPr>
                        <pic:cNvPr id="0" name="image102.png"/>
                        <pic:cNvPicPr preferRelativeResize="0"/>
                      </pic:nvPicPr>
                      <pic:blipFill>
                        <a:blip r:embed="rId196"/>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0B2">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10B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10B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10B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97">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10B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10B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98">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10B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10B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B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10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10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10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10C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10C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10C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10C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10C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10C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C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10D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10D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10D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10D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10D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10D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10D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10D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10D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10D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10D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10D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10E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10E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10E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10E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10E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10E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10E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10E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10E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10E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10E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10E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10E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10E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10E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10E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10F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F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F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44" name="image84.png"/>
            <a:graphic>
              <a:graphicData uri="http://schemas.openxmlformats.org/drawingml/2006/picture">
                <pic:pic>
                  <pic:nvPicPr>
                    <pic:cNvPr id="0" name="image84.png"/>
                    <pic:cNvPicPr preferRelativeResize="0"/>
                  </pic:nvPicPr>
                  <pic:blipFill>
                    <a:blip r:embed="rId19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0F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4">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0F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w:t>
      </w:r>
    </w:p>
    <w:p w:rsidR="00000000" w:rsidDel="00000000" w:rsidP="00000000" w:rsidRDefault="00000000" w:rsidRPr="00000000" w14:paraId="000010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1" name="image103.png"/>
                <a:graphic>
                  <a:graphicData uri="http://schemas.openxmlformats.org/drawingml/2006/picture">
                    <pic:pic>
                      <pic:nvPicPr>
                        <pic:cNvPr id="0" name="image103.png"/>
                        <pic:cNvPicPr preferRelativeResize="0"/>
                      </pic:nvPicPr>
                      <pic:blipFill>
                        <a:blip r:embed="rId20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0FA">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20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10FB">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F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10F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10F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10F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11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11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11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11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11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11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1109">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0A">
      <w:pPr>
        <w:spacing w:after="120" w:line="240" w:lineRule="auto"/>
        <w:rPr>
          <w:rFonts w:ascii="Century Schoolbook" w:cs="Century Schoolbook" w:eastAsia="Century Schoolbook" w:hAnsi="Century Schoolbook"/>
          <w:sz w:val="23"/>
          <w:szCs w:val="23"/>
        </w:rPr>
      </w:pPr>
      <w:hyperlink r:id="rId202">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11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110C">
      <w:pPr>
        <w:spacing w:after="120" w:line="240" w:lineRule="auto"/>
        <w:rPr>
          <w:rFonts w:ascii="Century Schoolbook" w:cs="Century Schoolbook" w:eastAsia="Century Schoolbook" w:hAnsi="Century Schoolbook"/>
          <w:sz w:val="23"/>
          <w:szCs w:val="23"/>
        </w:rPr>
      </w:pPr>
      <w:hyperlink r:id="rId203">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11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110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1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111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111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111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111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111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111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111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111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111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111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111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111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45" name="image81.png"/>
            <a:graphic>
              <a:graphicData uri="http://schemas.openxmlformats.org/drawingml/2006/picture">
                <pic:pic>
                  <pic:nvPicPr>
                    <pic:cNvPr id="0" name="image81.png"/>
                    <pic:cNvPicPr preferRelativeResize="0"/>
                  </pic:nvPicPr>
                  <pic:blipFill>
                    <a:blip r:embed="rId20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11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F">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2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21">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1">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2">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113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3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w:t>
      </w:r>
    </w:p>
    <w:p w:rsidR="00000000" w:rsidDel="00000000" w:rsidP="00000000" w:rsidRDefault="00000000" w:rsidRPr="00000000" w14:paraId="000011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42" name="image104.png"/>
                <a:graphic>
                  <a:graphicData uri="http://schemas.openxmlformats.org/drawingml/2006/picture">
                    <pic:pic>
                      <pic:nvPicPr>
                        <pic:cNvPr id="0" name="image104.png"/>
                        <pic:cNvPicPr preferRelativeResize="0"/>
                      </pic:nvPicPr>
                      <pic:blipFill>
                        <a:blip r:embed="rId205"/>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139">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11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11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1141">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114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4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1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11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11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1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11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11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11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11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11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11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46" name="image82.png"/>
            <a:graphic>
              <a:graphicData uri="http://schemas.openxmlformats.org/drawingml/2006/picture">
                <pic:pic>
                  <pic:nvPicPr>
                    <pic:cNvPr id="0" name="image82.png"/>
                    <pic:cNvPicPr preferRelativeResize="0"/>
                  </pic:nvPicPr>
                  <pic:blipFill>
                    <a:blip r:embed="rId20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6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61">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6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w:t>
      </w:r>
    </w:p>
    <w:p w:rsidR="00000000" w:rsidDel="00000000" w:rsidP="00000000" w:rsidRDefault="00000000" w:rsidRPr="00000000" w14:paraId="0000116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6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6" name="image98.png"/>
                <a:graphic>
                  <a:graphicData uri="http://schemas.openxmlformats.org/drawingml/2006/picture">
                    <pic:pic>
                      <pic:nvPicPr>
                        <pic:cNvPr id="0" name="image98.png"/>
                        <pic:cNvPicPr preferRelativeResize="0"/>
                      </pic:nvPicPr>
                      <pic:blipFill>
                        <a:blip r:embed="rId20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16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1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1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1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1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1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1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17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7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21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17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17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1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1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1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1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1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1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17F">
      <w:pPr>
        <w:spacing w:after="120" w:line="240" w:lineRule="auto"/>
        <w:rPr>
          <w:rFonts w:ascii="Century Schoolbook" w:cs="Century Schoolbook" w:eastAsia="Century Schoolbook" w:hAnsi="Century Schoolbook"/>
          <w:color w:val="001a1e"/>
          <w:sz w:val="23"/>
          <w:szCs w:val="23"/>
        </w:rPr>
      </w:pPr>
      <w:hyperlink r:id="rId21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18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18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18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8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1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1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1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19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1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1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19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19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19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19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19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19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19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1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1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1A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1A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1A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1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1A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1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1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1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1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1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1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47" name="image83.png"/>
            <a:graphic>
              <a:graphicData uri="http://schemas.openxmlformats.org/drawingml/2006/picture">
                <pic:pic>
                  <pic:nvPicPr>
                    <pic:cNvPr id="0" name="image83.png"/>
                    <pic:cNvPicPr preferRelativeResize="0"/>
                  </pic:nvPicPr>
                  <pic:blipFill>
                    <a:blip r:embed="rId21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D">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B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C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w:t>
      </w:r>
    </w:p>
    <w:p w:rsidR="00000000" w:rsidDel="00000000" w:rsidP="00000000" w:rsidRDefault="00000000" w:rsidRPr="00000000" w14:paraId="000011C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7" name="image99.png"/>
                <a:graphic>
                  <a:graphicData uri="http://schemas.openxmlformats.org/drawingml/2006/picture">
                    <pic:pic>
                      <pic:nvPicPr>
                        <pic:cNvPr id="0" name="image99.png"/>
                        <pic:cNvPicPr preferRelativeResize="0"/>
                      </pic:nvPicPr>
                      <pic:blipFill>
                        <a:blip r:embed="rId217"/>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1C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1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18">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1C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1C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1C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1C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1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C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1C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D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1D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D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1D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1D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1D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1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1D7">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1D8">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1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1D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D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E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E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1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1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1E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1E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1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1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1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1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1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1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1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1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1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1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1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1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1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1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1F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1F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137" name="image74.png"/>
            <a:graphic>
              <a:graphicData uri="http://schemas.openxmlformats.org/drawingml/2006/picture">
                <pic:pic>
                  <pic:nvPicPr>
                    <pic:cNvPr id="0" name="image74.png"/>
                    <pic:cNvPicPr preferRelativeResize="0"/>
                  </pic:nvPicPr>
                  <pic:blipFill>
                    <a:blip r:embed="rId2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1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0">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2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w:t>
      </w:r>
    </w:p>
    <w:p w:rsidR="00000000" w:rsidDel="00000000" w:rsidP="00000000" w:rsidRDefault="00000000" w:rsidRPr="00000000" w14:paraId="000012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38" name="image100.png"/>
                <a:graphic>
                  <a:graphicData uri="http://schemas.openxmlformats.org/drawingml/2006/picture">
                    <pic:pic>
                      <pic:nvPicPr>
                        <pic:cNvPr id="0" name="image100.png"/>
                        <pic:cNvPicPr preferRelativeResize="0"/>
                      </pic:nvPicPr>
                      <pic:blipFill>
                        <a:blip r:embed="rId220"/>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20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20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20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2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2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1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21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21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2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38" name="image75.png"/>
            <a:graphic>
              <a:graphicData uri="http://schemas.openxmlformats.org/drawingml/2006/picture">
                <pic:pic>
                  <pic:nvPicPr>
                    <pic:cNvPr id="0" name="image75.png"/>
                    <pic:cNvPicPr preferRelativeResize="0"/>
                  </pic:nvPicPr>
                  <pic:blipFill>
                    <a:blip r:embed="rId2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21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B">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2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2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w:t>
      </w:r>
    </w:p>
    <w:p w:rsidR="00000000" w:rsidDel="00000000" w:rsidP="00000000" w:rsidRDefault="00000000" w:rsidRPr="00000000" w14:paraId="0000123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038850" cy="31750"/>
                <wp:effectExtent b="0" l="0" r="0" t="0"/>
                <wp:wrapNone/>
                <wp:docPr id="27" name="image89.png"/>
                <a:graphic>
                  <a:graphicData uri="http://schemas.openxmlformats.org/drawingml/2006/picture">
                    <pic:pic>
                      <pic:nvPicPr>
                        <pic:cNvPr id="0" name="image89.png"/>
                        <pic:cNvPicPr preferRelativeResize="0"/>
                      </pic:nvPicPr>
                      <pic:blipFill>
                        <a:blip r:embed="rId222"/>
                        <a:srcRect/>
                        <a:stretch>
                          <a:fillRect/>
                        </a:stretch>
                      </pic:blipFill>
                      <pic:spPr>
                        <a:xfrm>
                          <a:off x="0" y="0"/>
                          <a:ext cx="6038850" cy="31750"/>
                        </a:xfrm>
                        <a:prstGeom prst="rect"/>
                        <a:ln/>
                      </pic:spPr>
                    </pic:pic>
                  </a:graphicData>
                </a:graphic>
              </wp:anchor>
            </w:drawing>
          </mc:Fallback>
        </mc:AlternateContent>
      </w:r>
    </w:p>
    <w:p w:rsidR="00000000" w:rsidDel="00000000" w:rsidP="00000000" w:rsidRDefault="00000000" w:rsidRPr="00000000" w14:paraId="0000123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23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2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23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2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2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23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2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2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23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23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23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23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23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24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4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24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2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2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2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2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2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2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2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2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2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25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2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2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2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2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39" name="image76.png"/>
            <a:graphic>
              <a:graphicData uri="http://schemas.openxmlformats.org/drawingml/2006/picture">
                <pic:pic>
                  <pic:nvPicPr>
                    <pic:cNvPr id="0" name="image76.png"/>
                    <pic:cNvPicPr preferRelativeResize="0"/>
                  </pic:nvPicPr>
                  <pic:blipFill>
                    <a:blip r:embed="rId22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2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6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b w:val="1"/>
          <w:i w:val="0"/>
          <w:smallCaps w:val="0"/>
          <w:strike w:val="0"/>
          <w:color w:val="000000"/>
          <w:sz w:val="72"/>
          <w:szCs w:val="72"/>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72"/>
          <w:szCs w:val="72"/>
          <w:u w:val="none"/>
          <w:shd w:fill="auto" w:val="clear"/>
          <w:vertAlign w:val="baseline"/>
          <w:rtl w:val="0"/>
        </w:rPr>
        <w:t xml:space="preserve">EXCEPTIONS</w:t>
      </w:r>
      <w:r w:rsidDel="00000000" w:rsidR="00000000" w:rsidRPr="00000000">
        <w:rPr>
          <w:rtl w:val="0"/>
        </w:rPr>
      </w:r>
    </w:p>
    <w:p w:rsidR="00000000" w:rsidDel="00000000" w:rsidP="00000000" w:rsidRDefault="00000000" w:rsidRPr="00000000" w14:paraId="0000126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11.1</w:t>
        <w:tab/>
        <w:tab/>
        <w:tab/>
        <w:tab/>
        <w:t xml:space="preserve">Date:</w:t>
      </w:r>
    </w:p>
    <w:p w:rsidR="00000000" w:rsidDel="00000000" w:rsidP="00000000" w:rsidRDefault="00000000" w:rsidRPr="00000000" w14:paraId="0000127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7B">
      <w:pPr>
        <w:spacing w:after="12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7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performs division and modulo operations on two numbers provided by the user. Handle division by zero and non-numeric inputs.</w:t>
      </w:r>
    </w:p>
    <w:p w:rsidR="00000000" w:rsidDel="00000000" w:rsidP="00000000" w:rsidRDefault="00000000" w:rsidRPr="00000000" w14:paraId="0000127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27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lines of input, each containing a number.</w:t>
      </w:r>
    </w:p>
    <w:p w:rsidR="00000000" w:rsidDel="00000000" w:rsidP="00000000" w:rsidRDefault="00000000" w:rsidRPr="00000000" w14:paraId="0000127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28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result of division and modulo operation, or an error message if an exception occurs.</w:t>
      </w:r>
    </w:p>
    <w:p w:rsidR="00000000" w:rsidDel="00000000" w:rsidP="00000000" w:rsidRDefault="00000000" w:rsidRPr="00000000" w14:paraId="0000128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tbl>
      <w:tblPr>
        <w:tblStyle w:val="Table47"/>
        <w:tblW w:w="5017.0" w:type="dxa"/>
        <w:jc w:val="left"/>
        <w:tblLayout w:type="fixed"/>
        <w:tblLook w:val="0400"/>
      </w:tblPr>
      <w:tblGrid>
        <w:gridCol w:w="750"/>
        <w:gridCol w:w="4267"/>
        <w:tblGridChange w:id="0">
          <w:tblGrid>
            <w:gridCol w:w="750"/>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2">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3">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8A">
            <w:pPr>
              <w:spacing w:after="0" w:line="240" w:lineRule="auto"/>
              <w:rPr>
                <w:rFonts w:ascii="Consolas" w:cs="Consolas" w:eastAsia="Consolas" w:hAnsi="Consolas"/>
                <w:color w:val="1d2125"/>
                <w:sz w:val="19"/>
                <w:szCs w:val="19"/>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ten</w:t>
            </w:r>
          </w:p>
          <w:p w:rsidR="00000000" w:rsidDel="00000000" w:rsidP="00000000" w:rsidRDefault="00000000" w:rsidRPr="00000000" w14:paraId="00001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28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Non-numeric input provided.</w:t>
            </w:r>
          </w:p>
        </w:tc>
      </w:tr>
    </w:tbl>
    <w:p w:rsidR="00000000" w:rsidDel="00000000" w:rsidP="00000000" w:rsidRDefault="00000000" w:rsidRPr="00000000" w14:paraId="0000128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9">
      <w:pPr>
        <w:rPr>
          <w:rFonts w:ascii="Times New Roman" w:cs="Times New Roman" w:eastAsia="Times New Roman" w:hAnsi="Times New Roman"/>
          <w:sz w:val="24"/>
          <w:szCs w:val="24"/>
        </w:rPr>
      </w:pPr>
      <w:r w:rsidDel="00000000" w:rsidR="00000000" w:rsidRPr="00000000">
        <w:rPr>
          <w:rFonts w:ascii="Century Schoolbook" w:cs="Century Schoolbook" w:eastAsia="Century Schoolbook" w:hAnsi="Century Schoolbook"/>
          <w:sz w:val="23"/>
          <w:szCs w:val="23"/>
          <w:rtl w:val="0"/>
        </w:rPr>
        <w:t xml:space="preserve">PROGRAM:</w:t>
      </w:r>
      <w:r w:rsidDel="00000000" w:rsidR="00000000" w:rsidRPr="00000000">
        <w:rPr>
          <w:rtl w:val="0"/>
        </w:rPr>
      </w:r>
    </w:p>
    <w:p w:rsidR="00000000" w:rsidDel="00000000" w:rsidP="00000000" w:rsidRDefault="00000000" w:rsidRPr="00000000" w14:paraId="0000129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2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int(input())</w:t>
      </w:r>
    </w:p>
    <w:p w:rsidR="00000000" w:rsidDel="00000000" w:rsidP="00000000" w:rsidRDefault="00000000" w:rsidRPr="00000000" w14:paraId="000012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print(f'Division result: {a/b}\nModulo result: {a%b}')</w:t>
      </w:r>
    </w:p>
    <w:p w:rsidR="00000000" w:rsidDel="00000000" w:rsidP="00000000" w:rsidRDefault="00000000" w:rsidRPr="00000000" w14:paraId="000012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ZeroDivisionError:</w:t>
      </w:r>
    </w:p>
    <w:p w:rsidR="00000000" w:rsidDel="00000000" w:rsidP="00000000" w:rsidRDefault="00000000" w:rsidRPr="00000000" w14:paraId="000012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2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2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595370"/>
            <wp:effectExtent b="0" l="0" r="0" t="0"/>
            <wp:docPr id="130" name="image66.png"/>
            <a:graphic>
              <a:graphicData uri="http://schemas.openxmlformats.org/drawingml/2006/picture">
                <pic:pic>
                  <pic:nvPicPr>
                    <pic:cNvPr id="0" name="image66.png"/>
                    <pic:cNvPicPr preferRelativeResize="0"/>
                  </pic:nvPicPr>
                  <pic:blipFill>
                    <a:blip r:embed="rId224"/>
                    <a:srcRect b="0" l="0" r="0" t="0"/>
                    <a:stretch>
                      <a:fillRect/>
                    </a:stretch>
                  </pic:blipFill>
                  <pic:spPr>
                    <a:xfrm>
                      <a:off x="0" y="0"/>
                      <a:ext cx="5943600" cy="3595370"/>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w:t>
      </w:r>
    </w:p>
    <w:p w:rsidR="00000000" w:rsidDel="00000000" w:rsidP="00000000" w:rsidRDefault="00000000" w:rsidRPr="00000000" w14:paraId="000012A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the input or print an error message if it's invalid or out of range.</w:t>
      </w:r>
    </w:p>
    <w:p w:rsidR="00000000" w:rsidDel="00000000" w:rsidP="00000000" w:rsidRDefault="00000000" w:rsidRPr="00000000" w14:paraId="00001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8"/>
        <w:tblW w:w="4494.0" w:type="dxa"/>
        <w:jc w:val="left"/>
        <w:tblLayout w:type="fixed"/>
        <w:tblLook w:val="0400"/>
      </w:tblPr>
      <w:tblGrid>
        <w:gridCol w:w="750"/>
        <w:gridCol w:w="3744"/>
        <w:tblGridChange w:id="0">
          <w:tblGrid>
            <w:gridCol w:w="750"/>
            <w:gridCol w:w="374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7">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8">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invalid literal for int()</w:t>
            </w:r>
          </w:p>
        </w:tc>
      </w:tr>
    </w:tbl>
    <w:p w:rsidR="00000000" w:rsidDel="00000000" w:rsidP="00000000" w:rsidRDefault="00000000" w:rsidRPr="00000000" w14:paraId="00001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2C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int(input(""))</w:t>
      </w:r>
    </w:p>
    <w:p w:rsidR="00000000" w:rsidDel="00000000" w:rsidP="00000000" w:rsidRDefault="00000000" w:rsidRPr="00000000" w14:paraId="000012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1 &lt;= user_input &lt;= 100:</w:t>
      </w:r>
    </w:p>
    <w:p w:rsidR="00000000" w:rsidDel="00000000" w:rsidP="00000000" w:rsidRDefault="00000000" w:rsidRPr="00000000" w14:paraId="000012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print("Valid input.")</w:t>
      </w:r>
    </w:p>
    <w:p w:rsidR="00000000" w:rsidDel="00000000" w:rsidP="00000000" w:rsidRDefault="00000000" w:rsidRPr="00000000" w14:paraId="000012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2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Number out of allowed range")</w:t>
      </w:r>
    </w:p>
    <w:p w:rsidR="00000000" w:rsidDel="00000000" w:rsidP="00000000" w:rsidRDefault="00000000" w:rsidRPr="00000000" w14:paraId="000012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invalid literal for int()")</w:t>
      </w:r>
    </w:p>
    <w:p w:rsidR="00000000" w:rsidDel="00000000" w:rsidP="00000000" w:rsidRDefault="00000000" w:rsidRPr="00000000" w14:paraId="000012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613025"/>
            <wp:effectExtent b="0" l="0" r="0" t="0"/>
            <wp:docPr id="131" name="image72.png"/>
            <a:graphic>
              <a:graphicData uri="http://schemas.openxmlformats.org/drawingml/2006/picture">
                <pic:pic>
                  <pic:nvPicPr>
                    <pic:cNvPr id="0" name="image72.png"/>
                    <pic:cNvPicPr preferRelativeResize="0"/>
                  </pic:nvPicPr>
                  <pic:blipFill>
                    <a:blip r:embed="rId225"/>
                    <a:srcRect b="0" l="0" r="0" t="0"/>
                    <a:stretch>
                      <a:fillRect/>
                    </a:stretch>
                  </pic:blipFill>
                  <pic:spPr>
                    <a:xfrm>
                      <a:off x="0" y="0"/>
                      <a:ext cx="594360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12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E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w:t>
      </w:r>
    </w:p>
    <w:p w:rsidR="00000000" w:rsidDel="00000000" w:rsidP="00000000" w:rsidRDefault="00000000" w:rsidRPr="00000000" w14:paraId="000012E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2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Two lines of input, each containing a number.</w:t>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the result of the division or an error message if an exception occurs.</w:t>
      </w:r>
    </w:p>
    <w:p w:rsidR="00000000" w:rsidDel="00000000" w:rsidP="00000000" w:rsidRDefault="00000000" w:rsidRPr="00000000" w14:paraId="000012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E7">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49"/>
        <w:tblW w:w="5033.0" w:type="dxa"/>
        <w:jc w:val="left"/>
        <w:tblLayout w:type="fixed"/>
        <w:tblLook w:val="0400"/>
      </w:tblPr>
      <w:tblGrid>
        <w:gridCol w:w="766"/>
        <w:gridCol w:w="4267"/>
        <w:tblGridChange w:id="0">
          <w:tblGrid>
            <w:gridCol w:w="766"/>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p w:rsidR="00000000" w:rsidDel="00000000" w:rsidP="00000000" w:rsidRDefault="00000000" w:rsidRPr="00000000" w14:paraId="000012EC">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5.0</w:t>
            </w:r>
          </w:p>
          <w:p w:rsidR="00000000" w:rsidDel="00000000" w:rsidP="00000000" w:rsidRDefault="00000000" w:rsidRPr="00000000" w14:paraId="000012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0</w:t>
            </w:r>
          </w:p>
          <w:p w:rsidR="00000000" w:rsidDel="00000000" w:rsidP="00000000" w:rsidRDefault="00000000" w:rsidRPr="00000000" w14:paraId="000012E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w:t>
            </w:r>
          </w:p>
          <w:p w:rsidR="00000000" w:rsidDel="00000000" w:rsidP="00000000" w:rsidRDefault="00000000" w:rsidRPr="00000000" w14:paraId="000012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2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2.3333333333333335</w:t>
            </w:r>
          </w:p>
          <w:p w:rsidR="00000000" w:rsidDel="00000000" w:rsidP="00000000" w:rsidRDefault="00000000" w:rsidRPr="00000000" w14:paraId="000012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1</w:t>
            </w:r>
          </w:p>
          <w:p w:rsidR="00000000" w:rsidDel="00000000" w:rsidP="00000000" w:rsidRDefault="00000000" w:rsidRPr="00000000" w14:paraId="000012F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w:t>
            </w:r>
          </w:p>
          <w:p w:rsidR="00000000" w:rsidDel="00000000" w:rsidP="00000000" w:rsidRDefault="00000000" w:rsidRPr="00000000" w14:paraId="000012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p w:rsidR="00000000" w:rsidDel="00000000" w:rsidP="00000000" w:rsidRDefault="00000000" w:rsidRPr="00000000" w14:paraId="000012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FA">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num1 = float(input(""))</w:t>
      </w:r>
    </w:p>
    <w:p w:rsidR="00000000" w:rsidDel="00000000" w:rsidP="00000000" w:rsidRDefault="00000000" w:rsidRPr="00000000" w14:paraId="00001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num2 = float(input(""))</w:t>
      </w:r>
    </w:p>
    <w:p w:rsidR="00000000" w:rsidDel="00000000" w:rsidP="00000000" w:rsidRDefault="00000000" w:rsidRPr="00000000" w14:paraId="00001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num1 / num2</w:t>
      </w:r>
    </w:p>
    <w:p w:rsidR="00000000" w:rsidDel="00000000" w:rsidP="00000000" w:rsidRDefault="00000000" w:rsidRPr="00000000" w14:paraId="00001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print(f"{result}")</w:t>
      </w:r>
    </w:p>
    <w:p w:rsidR="00000000" w:rsidDel="00000000" w:rsidP="00000000" w:rsidRDefault="00000000" w:rsidRPr="00000000" w14:paraId="00001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ZeroDivisionError:</w:t>
      </w:r>
    </w:p>
    <w:p w:rsidR="00000000" w:rsidDel="00000000" w:rsidP="00000000" w:rsidRDefault="00000000" w:rsidRPr="00000000" w14:paraId="00001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3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838450"/>
            <wp:effectExtent b="0" l="0" r="0" t="0"/>
            <wp:docPr id="132" name="image67.png"/>
            <a:graphic>
              <a:graphicData uri="http://schemas.openxmlformats.org/drawingml/2006/picture">
                <pic:pic>
                  <pic:nvPicPr>
                    <pic:cNvPr id="0" name="image67.png"/>
                    <pic:cNvPicPr preferRelativeResize="0"/>
                  </pic:nvPicPr>
                  <pic:blipFill>
                    <a:blip r:embed="rId226"/>
                    <a:srcRect b="0" l="0" r="0" t="0"/>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E">
      <w:pPr>
        <w:spacing w:after="120" w:line="240" w:lineRule="auto"/>
        <w:jc w:val="cente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w:t>
        <w:tab/>
        <w:tab/>
        <w:tab/>
        <w:tab/>
        <w:t xml:space="preserve">Date:</w:t>
      </w:r>
      <w:r w:rsidDel="00000000" w:rsidR="00000000" w:rsidRPr="00000000">
        <w:rPr>
          <w:rtl w:val="0"/>
        </w:rPr>
      </w:r>
    </w:p>
    <w:p w:rsidR="00000000" w:rsidDel="00000000" w:rsidP="00000000" w:rsidRDefault="00000000" w:rsidRPr="00000000" w14:paraId="0000131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2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2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32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Format:</w:t>
      </w:r>
      <w:r w:rsidDel="00000000" w:rsidR="00000000" w:rsidRPr="00000000">
        <w:rPr>
          <w:rFonts w:ascii="Times New Roman" w:cs="Times New Roman" w:eastAsia="Times New Roman" w:hAnsi="Times New Roman"/>
          <w:sz w:val="24"/>
          <w:szCs w:val="24"/>
          <w:rtl w:val="0"/>
        </w:rPr>
        <w:t xml:space="preserve"> A single line input representing the user's age.</w:t>
      </w:r>
    </w:p>
    <w:p w:rsidR="00000000" w:rsidDel="00000000" w:rsidP="00000000" w:rsidRDefault="00000000" w:rsidRPr="00000000" w14:paraId="0000132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Format:</w:t>
      </w:r>
      <w:r w:rsidDel="00000000" w:rsidR="00000000" w:rsidRPr="00000000">
        <w:rPr>
          <w:rFonts w:ascii="Times New Roman" w:cs="Times New Roman" w:eastAsia="Times New Roman" w:hAnsi="Times New Roman"/>
          <w:sz w:val="24"/>
          <w:szCs w:val="24"/>
          <w:rtl w:val="0"/>
        </w:rPr>
        <w:t xml:space="preserve"> Print a message based on the age or an error if the input is invalid.</w:t>
      </w:r>
    </w:p>
    <w:p w:rsidR="00000000" w:rsidDel="00000000" w:rsidP="00000000" w:rsidRDefault="00000000" w:rsidRPr="00000000" w14:paraId="000013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326">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0"/>
        <w:tblW w:w="4354.0" w:type="dxa"/>
        <w:jc w:val="left"/>
        <w:tblLayout w:type="fixed"/>
        <w:tblLook w:val="0400"/>
      </w:tblPr>
      <w:tblGrid>
        <w:gridCol w:w="819"/>
        <w:gridCol w:w="3535"/>
        <w:tblGridChange w:id="0">
          <w:tblGrid>
            <w:gridCol w:w="819"/>
            <w:gridCol w:w="353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7">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8">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twenty</w:t>
            </w:r>
          </w:p>
          <w:p w:rsidR="00000000" w:rsidDel="00000000" w:rsidP="00000000" w:rsidRDefault="00000000" w:rsidRPr="00000000" w14:paraId="0000132A">
            <w:pPr>
              <w:spacing w:after="0" w:line="240" w:lineRule="auto"/>
              <w:rPr>
                <w:rFonts w:ascii="Quattrocento Sans" w:cs="Quattrocento Sans" w:eastAsia="Quattrocento Sans" w:hAnsi="Quattrocento Sans"/>
                <w:b w:val="1"/>
                <w:color w:val="001a1e"/>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25</w:t>
            </w:r>
          </w:p>
          <w:p w:rsidR="00000000" w:rsidDel="00000000" w:rsidP="00000000" w:rsidRDefault="00000000" w:rsidRPr="00000000" w14:paraId="000013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You are 25 years old.</w:t>
            </w:r>
          </w:p>
          <w:p w:rsidR="00000000" w:rsidDel="00000000" w:rsidP="00000000" w:rsidRDefault="00000000" w:rsidRPr="00000000" w14:paraId="0000133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p w:rsidR="00000000" w:rsidDel="00000000" w:rsidP="00000000" w:rsidRDefault="00000000" w:rsidRPr="00000000" w14:paraId="000013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34">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33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3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a&lt;0:</w:t>
      </w:r>
    </w:p>
    <w:p w:rsidR="00000000" w:rsidDel="00000000" w:rsidP="00000000" w:rsidRDefault="00000000" w:rsidRPr="00000000" w14:paraId="00001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print(f'You are {a} years old.')</w:t>
      </w:r>
    </w:p>
    <w:p w:rsidR="00000000" w:rsidDel="00000000" w:rsidP="00000000" w:rsidRDefault="00000000" w:rsidRPr="00000000" w14:paraId="000013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 EOFError):</w:t>
      </w:r>
    </w:p>
    <w:p w:rsidR="00000000" w:rsidDel="00000000" w:rsidP="00000000" w:rsidRDefault="00000000" w:rsidRPr="00000000" w14:paraId="000013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34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193415"/>
            <wp:effectExtent b="0" l="0" r="0" t="0"/>
            <wp:docPr id="133" name="image69.png"/>
            <a:graphic>
              <a:graphicData uri="http://schemas.openxmlformats.org/drawingml/2006/picture">
                <pic:pic>
                  <pic:nvPicPr>
                    <pic:cNvPr id="0" name="image69.png"/>
                    <pic:cNvPicPr preferRelativeResize="0"/>
                  </pic:nvPicPr>
                  <pic:blipFill>
                    <a:blip r:embed="rId227"/>
                    <a:srcRect b="0" l="0" r="0" t="0"/>
                    <a:stretch>
                      <a:fillRect/>
                    </a:stretch>
                  </pic:blipFill>
                  <pic:spPr>
                    <a:xfrm>
                      <a:off x="0" y="0"/>
                      <a:ext cx="594360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134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4">
      <w:pPr>
        <w:shd w:fill="ffffff" w:val="clear"/>
        <w:spacing w:after="280" w:before="28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w:t>
      </w:r>
    </w:p>
    <w:p w:rsidR="00000000" w:rsidDel="00000000" w:rsidP="00000000" w:rsidRDefault="00000000" w:rsidRPr="00000000" w14:paraId="0000135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5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the square root of the number or an error message if an exception occurs.</w:t>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1"/>
        <w:tblW w:w="7315.0" w:type="dxa"/>
        <w:jc w:val="left"/>
        <w:tblLayout w:type="fixed"/>
        <w:tblLook w:val="0400"/>
      </w:tblPr>
      <w:tblGrid>
        <w:gridCol w:w="750"/>
        <w:gridCol w:w="6565"/>
        <w:tblGridChange w:id="0">
          <w:tblGrid>
            <w:gridCol w:w="750"/>
            <w:gridCol w:w="656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5F">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60">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could not convert string to float</w:t>
            </w:r>
          </w:p>
        </w:tc>
      </w:tr>
    </w:tbl>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137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float(input(""))</w:t>
      </w:r>
    </w:p>
    <w:p w:rsidR="00000000" w:rsidDel="00000000" w:rsidP="00000000" w:rsidRDefault="00000000" w:rsidRPr="00000000" w14:paraId="00001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user_input &lt; 0:</w:t>
      </w:r>
    </w:p>
    <w:p w:rsidR="00000000" w:rsidDel="00000000" w:rsidP="00000000" w:rsidRDefault="00000000" w:rsidRPr="00000000" w14:paraId="00001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calculate the square root of a negative number.")</w:t>
      </w:r>
    </w:p>
    <w:p w:rsidR="00000000" w:rsidDel="00000000" w:rsidP="00000000" w:rsidRDefault="00000000" w:rsidRPr="00000000" w14:paraId="00001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square_root = math.sqrt(user_input)</w:t>
      </w:r>
    </w:p>
    <w:p w:rsidR="00000000" w:rsidDel="00000000" w:rsidP="00000000" w:rsidRDefault="00000000" w:rsidRPr="00000000" w14:paraId="00001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print(f"The square root of {user_input} is {square_root:.2f}")</w:t>
      </w:r>
    </w:p>
    <w:p w:rsidR="00000000" w:rsidDel="00000000" w:rsidP="00000000" w:rsidRDefault="00000000" w:rsidRPr="00000000" w14:paraId="000013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could not convert string to float")</w:t>
      </w:r>
    </w:p>
    <w:p w:rsidR="00000000" w:rsidDel="00000000" w:rsidP="00000000" w:rsidRDefault="00000000" w:rsidRPr="00000000" w14:paraId="000013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OJUTPUT:</w:t>
      </w:r>
    </w:p>
    <w:p w:rsidR="00000000" w:rsidDel="00000000" w:rsidP="00000000" w:rsidRDefault="00000000" w:rsidRPr="00000000" w14:paraId="000013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13965"/>
            <wp:effectExtent b="0" l="0" r="0" t="0"/>
            <wp:docPr id="134" name="image70.png"/>
            <a:graphic>
              <a:graphicData uri="http://schemas.openxmlformats.org/drawingml/2006/picture">
                <pic:pic>
                  <pic:nvPicPr>
                    <pic:cNvPr id="0" name="image70.png"/>
                    <pic:cNvPicPr preferRelativeResize="0"/>
                  </pic:nvPicPr>
                  <pic:blipFill>
                    <a:blip r:embed="rId228"/>
                    <a:srcRect b="0" l="0" r="0" t="0"/>
                    <a:stretch>
                      <a:fillRect/>
                    </a:stretch>
                  </pic:blipFill>
                  <pic:spPr>
                    <a:xfrm>
                      <a:off x="0" y="0"/>
                      <a:ext cx="594360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13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b w:val="1"/>
          <w:i w:val="0"/>
          <w:smallCaps w:val="0"/>
          <w:strike w:val="0"/>
          <w:color w:val="000000"/>
          <w:sz w:val="56"/>
          <w:szCs w:val="5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56"/>
          <w:szCs w:val="56"/>
          <w:u w:val="none"/>
          <w:shd w:fill="auto" w:val="clear"/>
          <w:vertAlign w:val="baseline"/>
          <w:rtl w:val="0"/>
        </w:rPr>
        <w:t xml:space="preserve">MODULES</w:t>
      </w:r>
      <w:r w:rsidDel="00000000" w:rsidR="00000000" w:rsidRPr="00000000">
        <w:rPr>
          <w:rtl w:val="0"/>
        </w:rPr>
      </w:r>
    </w:p>
    <w:p w:rsidR="00000000" w:rsidDel="00000000" w:rsidP="00000000" w:rsidRDefault="00000000" w:rsidRPr="00000000" w14:paraId="0000138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A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A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 </w:t>
        <w:tab/>
        <w:tab/>
        <w:tab/>
        <w:tab/>
        <w:t xml:space="preserve">Date:</w:t>
      </w:r>
    </w:p>
    <w:p w:rsidR="00000000" w:rsidDel="00000000" w:rsidP="00000000" w:rsidRDefault="00000000" w:rsidRPr="00000000" w14:paraId="000013A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Line: An integer X representing the total number of shoes in the shop.</w:t>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Line: A space-separated list of integers representing the shoe sizes in the shop.</w:t>
      </w:r>
    </w:p>
    <w:p w:rsidR="00000000" w:rsidDel="00000000" w:rsidP="00000000" w:rsidRDefault="00000000" w:rsidRPr="00000000" w14:paraId="000013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Third Line: An integer N representing the number of customer requests.</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N Lines: Each line contains a pair of space-separated values:</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value is an integer representing the shoe size a customer desires.</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value is an integer representing the price the customer is willing to pay for that size.</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Line: An integer representing the total amount of money earned by Raghu after processing all customer requests.</w:t>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3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1≤X≤1000 — Raghu's shop can hold between 1 and 1000 shoes.</w:t>
      </w:r>
      <w:r w:rsidDel="00000000" w:rsidR="00000000" w:rsidRPr="00000000">
        <w:rPr>
          <w:rtl w:val="0"/>
        </w:rPr>
      </w:r>
    </w:p>
    <w:p w:rsidR="00000000" w:rsidDel="00000000" w:rsidP="00000000" w:rsidRDefault="00000000" w:rsidRPr="00000000" w14:paraId="000013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Shoe sizes will be positive integers typically ranging between 1 and 30.</w:t>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1≤N≤1000 — There can be up to 1000 customer requests in a single batch.</w:t>
      </w:r>
      <w:r w:rsidDel="00000000" w:rsidR="00000000" w:rsidRPr="00000000">
        <w:rPr>
          <w:rtl w:val="0"/>
        </w:rPr>
      </w:r>
    </w:p>
    <w:p w:rsidR="00000000" w:rsidDel="00000000" w:rsidP="00000000" w:rsidRDefault="00000000" w:rsidRPr="00000000" w14:paraId="000013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price offered by customers will be a positive integer, typically ranging from $5 to $100 per shoe.</w:t>
      </w:r>
    </w:p>
    <w:p w:rsidR="00000000" w:rsidDel="00000000" w:rsidP="00000000" w:rsidRDefault="00000000" w:rsidRPr="00000000" w14:paraId="000013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2"/>
        <w:tblW w:w="3115.0" w:type="dxa"/>
        <w:jc w:val="left"/>
        <w:tblLayout w:type="fixed"/>
        <w:tblLook w:val="0400"/>
      </w:tblPr>
      <w:tblGrid>
        <w:gridCol w:w="2282"/>
        <w:gridCol w:w="833"/>
        <w:tblGridChange w:id="0">
          <w:tblGrid>
            <w:gridCol w:w="2282"/>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C">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D">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2 3 4 5 6 8 7 6 5 18</w:t>
            </w:r>
          </w:p>
          <w:p w:rsidR="00000000" w:rsidDel="00000000" w:rsidP="00000000" w:rsidRDefault="00000000" w:rsidRPr="00000000" w14:paraId="00001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w:t>
            </w:r>
          </w:p>
          <w:p w:rsidR="00000000" w:rsidDel="00000000" w:rsidP="00000000" w:rsidRDefault="00000000" w:rsidRPr="00000000" w14:paraId="00001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6 45</w:t>
            </w:r>
          </w:p>
          <w:p w:rsidR="00000000" w:rsidDel="00000000" w:rsidP="00000000" w:rsidRDefault="00000000" w:rsidRPr="00000000" w14:paraId="00001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4 40</w:t>
            </w:r>
          </w:p>
          <w:p w:rsidR="00000000" w:rsidDel="00000000" w:rsidP="00000000" w:rsidRDefault="00000000" w:rsidRPr="00000000" w14:paraId="000013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18 60</w:t>
            </w:r>
          </w:p>
          <w:p w:rsidR="00000000" w:rsidDel="00000000" w:rsidP="00000000" w:rsidRDefault="00000000" w:rsidRPr="00000000" w14:paraId="00001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5 5 5 5 5</w:t>
            </w:r>
          </w:p>
          <w:p w:rsidR="00000000" w:rsidDel="00000000" w:rsidP="00000000" w:rsidRDefault="00000000" w:rsidRPr="00000000" w14:paraId="00001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bl>
    <w:p w:rsidR="00000000" w:rsidDel="00000000" w:rsidP="00000000" w:rsidRDefault="00000000" w:rsidRPr="00000000" w14:paraId="000013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no_of_shoes=int(input())</w:t>
      </w:r>
    </w:p>
    <w:p w:rsidR="00000000" w:rsidDel="00000000" w:rsidP="00000000" w:rsidRDefault="00000000" w:rsidRPr="00000000" w14:paraId="000013D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size=input().split()</w:t>
      </w:r>
    </w:p>
    <w:p w:rsidR="00000000" w:rsidDel="00000000" w:rsidP="00000000" w:rsidRDefault="00000000" w:rsidRPr="00000000" w14:paraId="000013D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size=[int(x) for x in size]</w:t>
      </w:r>
    </w:p>
    <w:p w:rsidR="00000000" w:rsidDel="00000000" w:rsidP="00000000" w:rsidRDefault="00000000" w:rsidRPr="00000000" w14:paraId="000013D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customers=int(input())</w:t>
      </w:r>
    </w:p>
    <w:p w:rsidR="00000000" w:rsidDel="00000000" w:rsidP="00000000" w:rsidRDefault="00000000" w:rsidRPr="00000000" w14:paraId="000013D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total=0</w:t>
      </w:r>
    </w:p>
    <w:p w:rsidR="00000000" w:rsidDel="00000000" w:rsidP="00000000" w:rsidRDefault="00000000" w:rsidRPr="00000000" w14:paraId="000013D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range(customers):</w:t>
      </w:r>
    </w:p>
    <w:p w:rsidR="00000000" w:rsidDel="00000000" w:rsidP="00000000" w:rsidRDefault="00000000" w:rsidRPr="00000000" w14:paraId="000013E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new=input().split()</w:t>
      </w:r>
    </w:p>
    <w:p w:rsidR="00000000" w:rsidDel="00000000" w:rsidP="00000000" w:rsidRDefault="00000000" w:rsidRPr="00000000" w14:paraId="000013E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new=[int(x) for x in new]</w:t>
      </w:r>
    </w:p>
    <w:p w:rsidR="00000000" w:rsidDel="00000000" w:rsidP="00000000" w:rsidRDefault="00000000" w:rsidRPr="00000000" w14:paraId="000013E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new[0] in size:</w:t>
      </w:r>
    </w:p>
    <w:p w:rsidR="00000000" w:rsidDel="00000000" w:rsidP="00000000" w:rsidRDefault="00000000" w:rsidRPr="00000000" w14:paraId="000013E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size.remove(new[0])</w:t>
      </w:r>
    </w:p>
    <w:p w:rsidR="00000000" w:rsidDel="00000000" w:rsidP="00000000" w:rsidRDefault="00000000" w:rsidRPr="00000000" w14:paraId="000013E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total+=new[-1]</w:t>
      </w:r>
    </w:p>
    <w:p w:rsidR="00000000" w:rsidDel="00000000" w:rsidP="00000000" w:rsidRDefault="00000000" w:rsidRPr="00000000" w14:paraId="000013E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print(total)</w:t>
      </w:r>
    </w:p>
    <w:p w:rsidR="00000000" w:rsidDel="00000000" w:rsidP="00000000" w:rsidRDefault="00000000" w:rsidRPr="00000000" w14:paraId="00001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5701030"/>
            <wp:effectExtent b="0" l="0" r="0" t="0"/>
            <wp:docPr id="135" name="image71.png"/>
            <a:graphic>
              <a:graphicData uri="http://schemas.openxmlformats.org/drawingml/2006/picture">
                <pic:pic>
                  <pic:nvPicPr>
                    <pic:cNvPr id="0" name="image71.png"/>
                    <pic:cNvPicPr preferRelativeResize="0"/>
                  </pic:nvPicPr>
                  <pic:blipFill>
                    <a:blip r:embed="rId229"/>
                    <a:srcRect b="0" l="0" r="0" t="0"/>
                    <a:stretch>
                      <a:fillRect/>
                    </a:stretch>
                  </pic:blipFill>
                  <pic:spPr>
                    <a:xfrm>
                      <a:off x="0" y="0"/>
                      <a:ext cx="594360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13E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 </w:t>
        <w:tab/>
        <w:tab/>
        <w:tab/>
        <w:tab/>
        <w:t xml:space="preserve">Date:</w:t>
      </w:r>
    </w:p>
    <w:p w:rsidR="00000000" w:rsidDel="00000000" w:rsidP="00000000" w:rsidRDefault="00000000" w:rsidRPr="00000000" w14:paraId="000013F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F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3F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3F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p w:rsidR="00000000" w:rsidDel="00000000" w:rsidP="00000000" w:rsidRDefault="00000000" w:rsidRPr="00000000" w14:paraId="000013F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3F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3F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3F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line contains an integer, n, the size of the array nums.</w:t>
      </w:r>
    </w:p>
    <w:p w:rsidR="00000000" w:rsidDel="00000000" w:rsidP="00000000" w:rsidRDefault="00000000" w:rsidRPr="00000000" w14:paraId="000013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line contains n space-separated integers, nums[i].</w:t>
      </w:r>
    </w:p>
    <w:p w:rsidR="00000000" w:rsidDel="00000000" w:rsidP="00000000" w:rsidRDefault="00000000" w:rsidRPr="00000000" w14:paraId="000013F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line contains an integer, k.</w:t>
      </w:r>
    </w:p>
    <w:p w:rsidR="00000000" w:rsidDel="00000000" w:rsidP="00000000" w:rsidRDefault="00000000" w:rsidRPr="00000000" w14:paraId="000013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3F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a single integer representing the number of unique pairs (i, j) </w:t>
      </w:r>
    </w:p>
    <w:p w:rsidR="00000000" w:rsidDel="00000000" w:rsidP="00000000" w:rsidRDefault="00000000" w:rsidRPr="00000000" w14:paraId="000013F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 nums[i] - nums[j] | = k and i &lt; j.</w:t>
      </w:r>
    </w:p>
    <w:p w:rsidR="00000000" w:rsidDel="00000000" w:rsidP="00000000" w:rsidRDefault="00000000" w:rsidRPr="00000000" w14:paraId="0000140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1402">
      <w:pPr>
        <w:spacing w:after="280" w:before="28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 ≤ n ≤ 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140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Gungsuh" w:cs="Gungsuh" w:eastAsia="Gungsuh" w:hAnsi="Gungsuh"/>
          <w:sz w:val="24"/>
          <w:szCs w:val="24"/>
          <w:rtl w:val="0"/>
        </w:rPr>
        <w:t xml:space="preserve"> ≤ nums[i] ≤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4">
      <w:pPr>
        <w:spacing w:after="280" w:before="28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0 ≤ k ≤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407">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3"/>
        <w:tblW w:w="1966.0" w:type="dxa"/>
        <w:jc w:val="left"/>
        <w:tblLayout w:type="fixed"/>
        <w:tblLook w:val="0400"/>
      </w:tblPr>
      <w:tblGrid>
        <w:gridCol w:w="1133"/>
        <w:gridCol w:w="833"/>
        <w:tblGridChange w:id="0">
          <w:tblGrid>
            <w:gridCol w:w="1133"/>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8">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9">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4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1 3 1 5 4</w:t>
            </w:r>
          </w:p>
          <w:p w:rsidR="00000000" w:rsidDel="00000000" w:rsidP="00000000" w:rsidRDefault="00000000" w:rsidRPr="00000000" w14:paraId="000014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p w:rsidR="00000000" w:rsidDel="00000000" w:rsidP="00000000" w:rsidRDefault="00000000" w:rsidRPr="00000000" w14:paraId="000014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1 2 2 1</w:t>
            </w:r>
          </w:p>
          <w:p w:rsidR="00000000" w:rsidDel="00000000" w:rsidP="00000000" w:rsidRDefault="00000000" w:rsidRPr="00000000" w14:paraId="000014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r>
    </w:tbl>
    <w:p w:rsidR="00000000" w:rsidDel="00000000" w:rsidP="00000000" w:rsidRDefault="00000000" w:rsidRPr="00000000" w14:paraId="0000141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count_pairs(nums, k):</w:t>
      </w:r>
    </w:p>
    <w:p w:rsidR="00000000" w:rsidDel="00000000" w:rsidP="00000000" w:rsidRDefault="00000000" w:rsidRPr="00000000" w14:paraId="000014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0</w:t>
      </w:r>
    </w:p>
    <w:p w:rsidR="00000000" w:rsidDel="00000000" w:rsidP="00000000" w:rsidRDefault="00000000" w:rsidRPr="00000000" w14:paraId="000014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len(nums)</w:t>
      </w:r>
    </w:p>
    <w:p w:rsidR="00000000" w:rsidDel="00000000" w:rsidP="00000000" w:rsidRDefault="00000000" w:rsidRPr="00000000" w14:paraId="000014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4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range(i+1, n):</w:t>
      </w:r>
    </w:p>
    <w:p w:rsidR="00000000" w:rsidDel="00000000" w:rsidP="00000000" w:rsidRDefault="00000000" w:rsidRPr="00000000" w14:paraId="000014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abs(nums[i] - nums[j]) == k:</w:t>
      </w:r>
    </w:p>
    <w:p w:rsidR="00000000" w:rsidDel="00000000" w:rsidP="00000000" w:rsidRDefault="00000000" w:rsidRPr="00000000" w14:paraId="000014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1</w:t>
      </w:r>
    </w:p>
    <w:p w:rsidR="00000000" w:rsidDel="00000000" w:rsidP="00000000" w:rsidRDefault="00000000" w:rsidRPr="00000000" w14:paraId="000014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count</w:t>
      </w:r>
    </w:p>
    <w:p w:rsidR="00000000" w:rsidDel="00000000" w:rsidP="00000000" w:rsidRDefault="00000000" w:rsidRPr="00000000" w14:paraId="0000142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=int(input())</w:t>
      </w:r>
    </w:p>
    <w:p w:rsidR="00000000" w:rsidDel="00000000" w:rsidP="00000000" w:rsidRDefault="00000000" w:rsidRPr="00000000" w14:paraId="000014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input().split()</w:t>
      </w:r>
    </w:p>
    <w:p w:rsidR="00000000" w:rsidDel="00000000" w:rsidP="00000000" w:rsidRDefault="00000000" w:rsidRPr="00000000" w14:paraId="000014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[int(x) for x in li]</w:t>
      </w:r>
    </w:p>
    <w:p w:rsidR="00000000" w:rsidDel="00000000" w:rsidP="00000000" w:rsidRDefault="00000000" w:rsidRPr="00000000" w14:paraId="000014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k = int(input())</w:t>
      </w:r>
    </w:p>
    <w:p w:rsidR="00000000" w:rsidDel="00000000" w:rsidP="00000000" w:rsidRDefault="00000000" w:rsidRPr="00000000" w14:paraId="000014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print(count_pairs(li,k))</w:t>
      </w:r>
    </w:p>
    <w:p w:rsidR="00000000" w:rsidDel="00000000" w:rsidP="00000000" w:rsidRDefault="00000000" w:rsidRPr="00000000" w14:paraId="0000143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606800"/>
            <wp:effectExtent b="0" l="0" r="0" t="0"/>
            <wp:docPr id="136" name="image73.png"/>
            <a:graphic>
              <a:graphicData uri="http://schemas.openxmlformats.org/drawingml/2006/picture">
                <pic:pic>
                  <pic:nvPicPr>
                    <pic:cNvPr id="0" name="image73.png"/>
                    <pic:cNvPicPr preferRelativeResize="0"/>
                  </pic:nvPicPr>
                  <pic:blipFill>
                    <a:blip r:embed="rId23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43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 </w:t>
        <w:tab/>
        <w:tab/>
        <w:tab/>
        <w:tab/>
        <w:t xml:space="preserve">Date:</w:t>
      </w:r>
    </w:p>
    <w:p w:rsidR="00000000" w:rsidDel="00000000" w:rsidP="00000000" w:rsidRDefault="00000000" w:rsidRPr="00000000" w14:paraId="0000143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3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4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4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contains an integer N, the total number of students.</w:t>
      </w:r>
    </w:p>
    <w:p w:rsidR="00000000" w:rsidDel="00000000" w:rsidP="00000000" w:rsidRDefault="00000000" w:rsidRPr="00000000" w14:paraId="000014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line lists column names in any order (ID, NAME, MARKS, CLASS).</w:t>
      </w:r>
    </w:p>
    <w:p w:rsidR="00000000" w:rsidDel="00000000" w:rsidP="00000000" w:rsidRDefault="00000000" w:rsidRPr="00000000" w14:paraId="000014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N lines provide student data corresponding to the column headers.</w:t>
      </w:r>
    </w:p>
    <w:p w:rsidR="00000000" w:rsidDel="00000000" w:rsidP="00000000" w:rsidRDefault="00000000" w:rsidRPr="00000000" w14:paraId="000014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single line containing the average marks, corrected to two decimal places.</w:t>
      </w:r>
    </w:p>
    <w:p w:rsidR="00000000" w:rsidDel="00000000" w:rsidP="00000000" w:rsidRDefault="00000000" w:rsidRPr="00000000" w14:paraId="000014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1≤N≤100</w:t>
      </w:r>
      <w:r w:rsidDel="00000000" w:rsidR="00000000" w:rsidRPr="00000000">
        <w:rPr>
          <w:rtl w:val="0"/>
        </w:rPr>
      </w:r>
    </w:p>
    <w:p w:rsidR="00000000" w:rsidDel="00000000" w:rsidP="00000000" w:rsidRDefault="00000000" w:rsidRPr="00000000" w14:paraId="000014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headers will always be in uppercase and will include ID, MARKS, CLASS, and NAME.</w:t>
      </w:r>
    </w:p>
    <w:p w:rsidR="00000000" w:rsidDel="00000000" w:rsidP="00000000" w:rsidRDefault="00000000" w:rsidRPr="00000000" w14:paraId="000014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Marks will be non-negative integers.</w:t>
      </w:r>
    </w:p>
    <w:p w:rsidR="00000000" w:rsidDel="00000000" w:rsidP="00000000" w:rsidRDefault="00000000" w:rsidRPr="00000000" w14:paraId="000014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r w:rsidDel="00000000" w:rsidR="00000000" w:rsidRPr="00000000">
        <w:rPr>
          <w:rFonts w:ascii="Quattrocento Sans" w:cs="Quattrocento Sans" w:eastAsia="Quattrocento Sans" w:hAnsi="Quattrocento Sans"/>
          <w:b w:val="1"/>
          <w:i w:val="0"/>
          <w:smallCaps w:val="0"/>
          <w:strike w:val="0"/>
          <w:color w:val="001a1e"/>
          <w:sz w:val="24"/>
          <w:szCs w:val="24"/>
          <w:u w:val="none"/>
          <w:shd w:fill="auto" w:val="clear"/>
          <w:vertAlign w:val="baseline"/>
          <w:rtl w:val="0"/>
        </w:rPr>
        <w:t xml:space="preserve">:</w:t>
      </w:r>
      <w:r w:rsidDel="00000000" w:rsidR="00000000" w:rsidRPr="00000000">
        <w:rPr>
          <w:rtl w:val="0"/>
        </w:rPr>
      </w:r>
    </w:p>
    <w:tbl>
      <w:tblPr>
        <w:tblStyle w:val="Table54"/>
        <w:tblW w:w="3127.9999999999995" w:type="dxa"/>
        <w:jc w:val="left"/>
        <w:tblLayout w:type="fixed"/>
        <w:tblLook w:val="0400"/>
      </w:tblPr>
      <w:tblGrid>
        <w:gridCol w:w="2282"/>
        <w:gridCol w:w="846"/>
        <w:tblGridChange w:id="0">
          <w:tblGrid>
            <w:gridCol w:w="22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ID NAME MARKS CLASS</w:t>
            </w:r>
          </w:p>
          <w:p w:rsidR="00000000" w:rsidDel="00000000" w:rsidP="00000000" w:rsidRDefault="00000000" w:rsidRPr="00000000" w14:paraId="000014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 John 78 Science</w:t>
            </w:r>
          </w:p>
          <w:p w:rsidR="00000000" w:rsidDel="00000000" w:rsidP="00000000" w:rsidRDefault="00000000" w:rsidRPr="00000000" w14:paraId="000014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102 Doe 85 Math</w:t>
            </w:r>
          </w:p>
          <w:p w:rsidR="00000000" w:rsidDel="00000000" w:rsidP="00000000" w:rsidRDefault="00000000" w:rsidRPr="00000000" w14:paraId="000014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MARKS CLASS NAME ID</w:t>
            </w:r>
          </w:p>
          <w:p w:rsidR="00000000" w:rsidDel="00000000" w:rsidP="00000000" w:rsidRDefault="00000000" w:rsidRPr="00000000" w14:paraId="000014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78 Science John 101</w:t>
            </w:r>
          </w:p>
          <w:p w:rsidR="00000000" w:rsidDel="00000000" w:rsidP="00000000" w:rsidRDefault="00000000" w:rsidRPr="00000000" w14:paraId="000014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85 Math Doe 102</w:t>
            </w:r>
          </w:p>
          <w:p w:rsidR="00000000" w:rsidDel="00000000" w:rsidP="00000000" w:rsidRDefault="00000000" w:rsidRPr="00000000" w14:paraId="000014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bl>
    <w:p w:rsidR="00000000" w:rsidDel="00000000" w:rsidP="00000000" w:rsidRDefault="00000000" w:rsidRPr="00000000" w14:paraId="000014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int(input())</w:t>
      </w:r>
    </w:p>
    <w:p w:rsidR="00000000" w:rsidDel="00000000" w:rsidP="00000000" w:rsidRDefault="00000000" w:rsidRPr="00000000" w14:paraId="00001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c=0</w:t>
      </w:r>
    </w:p>
    <w:p w:rsidR="00000000" w:rsidDel="00000000" w:rsidP="00000000" w:rsidRDefault="00000000" w:rsidRPr="00000000" w14:paraId="00001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num=0</w:t>
      </w:r>
    </w:p>
    <w:p w:rsidR="00000000" w:rsidDel="00000000" w:rsidP="00000000" w:rsidRDefault="00000000" w:rsidRPr="00000000" w14:paraId="00001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input().split()</w:t>
      </w:r>
    </w:p>
    <w:p w:rsidR="00000000" w:rsidDel="00000000" w:rsidP="00000000" w:rsidRDefault="00000000" w:rsidRPr="00000000" w14:paraId="00001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#print('b: ',b)</w:t>
      </w:r>
    </w:p>
    <w:p w:rsidR="00000000" w:rsidDel="00000000" w:rsidP="00000000" w:rsidRDefault="00000000" w:rsidRPr="00000000" w14:paraId="00001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',num)</w:t>
      </w:r>
    </w:p>
    <w:p w:rsidR="00000000" w:rsidDel="00000000" w:rsidP="00000000" w:rsidRDefault="00000000" w:rsidRPr="00000000" w14:paraId="00001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 ',c)</w:t>
      </w:r>
    </w:p>
    <w:p w:rsidR="00000000" w:rsidDel="00000000" w:rsidP="00000000" w:rsidRDefault="00000000" w:rsidRPr="00000000" w14:paraId="00001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0   try:</w:t>
      </w:r>
    </w:p>
    <w:p w:rsidR="00000000" w:rsidDel="00000000" w:rsidP="00000000" w:rsidRDefault="00000000" w:rsidRPr="00000000" w14:paraId="00001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 = b.index('MARKS')</w:t>
      </w:r>
    </w:p>
    <w:p w:rsidR="00000000" w:rsidDel="00000000" w:rsidP="00000000" w:rsidRDefault="00000000" w:rsidRPr="00000000" w14:paraId="000014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w:t>
      </w:r>
    </w:p>
    <w:p w:rsidR="00000000" w:rsidDel="00000000" w:rsidP="00000000" w:rsidRDefault="00000000" w:rsidRPr="00000000" w14:paraId="000014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c+=int(b[num])</w:t>
      </w:r>
    </w:p>
    <w:p w:rsidR="00000000" w:rsidDel="00000000" w:rsidP="00000000" w:rsidRDefault="00000000" w:rsidRPr="00000000" w14:paraId="000014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print(f'%.2f'%(c/a))</w:t>
      </w:r>
    </w:p>
    <w:p w:rsidR="00000000" w:rsidDel="00000000" w:rsidP="00000000" w:rsidRDefault="00000000" w:rsidRPr="00000000" w14:paraId="00001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w:t>
      </w:r>
    </w:p>
    <w:p w:rsidR="00000000" w:rsidDel="00000000" w:rsidP="00000000" w:rsidRDefault="00000000" w:rsidRPr="00000000" w14:paraId="0000148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8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9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will be provided in lines where each line contains a book title and its genre separated by a comma.</w:t>
      </w:r>
    </w:p>
    <w:p w:rsidR="00000000" w:rsidDel="00000000" w:rsidP="00000000" w:rsidRDefault="00000000" w:rsidRPr="00000000" w14:paraId="00001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terminates with a blank line.</w:t>
      </w:r>
    </w:p>
    <w:p w:rsidR="00000000" w:rsidDel="00000000" w:rsidP="00000000" w:rsidRDefault="00000000" w:rsidRPr="00000000" w14:paraId="00001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genre, output the genre name followed by a colon and a list of book titles in that genre, separated by commas.</w:t>
      </w:r>
    </w:p>
    <w:p w:rsidR="00000000" w:rsidDel="00000000" w:rsidP="00000000" w:rsidRDefault="00000000" w:rsidRPr="00000000" w14:paraId="00001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and genres are strings.</w:t>
      </w:r>
    </w:p>
    <w:p w:rsidR="00000000" w:rsidDel="00000000" w:rsidP="00000000" w:rsidRDefault="00000000" w:rsidRPr="00000000" w14:paraId="00001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can vary in length but will not exceed 100 characters.</w:t>
      </w:r>
    </w:p>
    <w:p w:rsidR="00000000" w:rsidDel="00000000" w:rsidP="00000000" w:rsidRDefault="00000000" w:rsidRPr="00000000" w14:paraId="000014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Genres will not exceed 50 characters.</w:t>
      </w:r>
    </w:p>
    <w:p w:rsidR="00000000" w:rsidDel="00000000" w:rsidP="00000000" w:rsidRDefault="00000000" w:rsidRPr="00000000" w14:paraId="000014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input lines (book entries) will not exceed 100 before a blank line is entered.</w:t>
      </w:r>
    </w:p>
    <w:p w:rsidR="00000000" w:rsidDel="00000000" w:rsidP="00000000" w:rsidRDefault="00000000" w:rsidRPr="00000000" w14:paraId="000014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A4">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55"/>
        <w:tblW w:w="8846.0" w:type="dxa"/>
        <w:jc w:val="left"/>
        <w:tblLayout w:type="fixed"/>
        <w:tblLook w:val="0400"/>
      </w:tblPr>
      <w:tblGrid>
        <w:gridCol w:w="4371"/>
        <w:gridCol w:w="4475"/>
        <w:tblGridChange w:id="0">
          <w:tblGrid>
            <w:gridCol w:w="4371"/>
            <w:gridCol w:w="447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Introduction to Programming, Programming</w:t>
            </w:r>
          </w:p>
          <w:p w:rsidR="00000000" w:rsidDel="00000000" w:rsidP="00000000" w:rsidRDefault="00000000" w:rsidRPr="00000000" w14:paraId="000014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Programming: Introduction to Programming</w:t>
            </w:r>
          </w:p>
          <w:p w:rsidR="00000000" w:rsidDel="00000000" w:rsidP="00000000" w:rsidRDefault="00000000" w:rsidRPr="00000000" w14:paraId="000014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Fictional Reality, Fiction</w:t>
            </w:r>
          </w:p>
          <w:p w:rsidR="00000000" w:rsidDel="00000000" w:rsidP="00000000" w:rsidRDefault="00000000" w:rsidRPr="00000000" w14:paraId="000014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 Fictional Reality, Another World</w:t>
            </w:r>
          </w:p>
        </w:tc>
      </w:tr>
    </w:tbl>
    <w:p w:rsidR="00000000" w:rsidDel="00000000" w:rsidP="00000000" w:rsidRDefault="00000000" w:rsidRPr="00000000" w14:paraId="00001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dict={}</w:t>
      </w:r>
    </w:p>
    <w:p w:rsidR="00000000" w:rsidDel="00000000" w:rsidP="00000000" w:rsidRDefault="00000000" w:rsidRPr="00000000" w14:paraId="000014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4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4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s=input().split(",")</w:t>
      </w:r>
    </w:p>
    <w:p w:rsidR="00000000" w:rsidDel="00000000" w:rsidP="00000000" w:rsidRDefault="00000000" w:rsidRPr="00000000" w14:paraId="000014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dict[s[1]]=dict.get(s[1],"")+s[0]+", "</w:t>
      </w:r>
    </w:p>
    <w:p w:rsidR="00000000" w:rsidDel="00000000" w:rsidP="00000000" w:rsidRDefault="00000000" w:rsidRPr="00000000" w14:paraId="000014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EOFError:</w:t>
      </w:r>
    </w:p>
    <w:p w:rsidR="00000000" w:rsidDel="00000000" w:rsidP="00000000" w:rsidRDefault="00000000" w:rsidRPr="00000000" w14:paraId="000014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4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dict.keys():</w:t>
      </w:r>
    </w:p>
    <w:p w:rsidR="00000000" w:rsidDel="00000000" w:rsidP="00000000" w:rsidRDefault="00000000" w:rsidRPr="00000000" w14:paraId="000014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print(i[1:],end="")</w:t>
      </w:r>
    </w:p>
    <w:p w:rsidR="00000000" w:rsidDel="00000000" w:rsidP="00000000" w:rsidRDefault="00000000" w:rsidRPr="00000000" w14:paraId="000014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print(":",dict[i][:-2])</w:t>
      </w:r>
    </w:p>
    <w:p w:rsidR="00000000" w:rsidDel="00000000" w:rsidP="00000000" w:rsidRDefault="00000000" w:rsidRPr="00000000" w14:paraId="000014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4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1716405"/>
            <wp:effectExtent b="0" l="0" r="0" t="0"/>
            <wp:docPr id="128" name="image68.png"/>
            <a:graphic>
              <a:graphicData uri="http://schemas.openxmlformats.org/drawingml/2006/picture">
                <pic:pic>
                  <pic:nvPicPr>
                    <pic:cNvPr id="0" name="image68.png"/>
                    <pic:cNvPicPr preferRelativeResize="0"/>
                  </pic:nvPicPr>
                  <pic:blipFill>
                    <a:blip r:embed="rId231"/>
                    <a:srcRect b="0" l="0" r="0" t="0"/>
                    <a:stretch>
                      <a:fillRect/>
                    </a:stretch>
                  </pic:blipFill>
                  <pic:spPr>
                    <a:xfrm>
                      <a:off x="0" y="0"/>
                      <a:ext cx="5943600" cy="1716405"/>
                    </a:xfrm>
                    <a:prstGeom prst="rect"/>
                    <a:ln/>
                  </pic:spPr>
                </pic:pic>
              </a:graphicData>
            </a:graphic>
          </wp:inline>
        </w:drawing>
      </w:r>
      <w:r w:rsidDel="00000000" w:rsidR="00000000" w:rsidRPr="00000000">
        <w:rPr>
          <w:rtl w:val="0"/>
        </w:rPr>
      </w:r>
    </w:p>
    <w:p w:rsidR="00000000" w:rsidDel="00000000" w:rsidP="00000000" w:rsidRDefault="00000000" w:rsidRPr="00000000" w14:paraId="000014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 </w:t>
        <w:tab/>
        <w:tab/>
        <w:tab/>
        <w:tab/>
        <w:t xml:space="preserve">Date:</w:t>
      </w:r>
    </w:p>
    <w:p w:rsidR="00000000" w:rsidDel="00000000" w:rsidP="00000000" w:rsidRDefault="00000000" w:rsidRPr="00000000" w14:paraId="000014E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E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true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it is a power of three. Otherwise,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false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power of three, if there exists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that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 == 3</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super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6"/>
        <w:tblW w:w="1583.0" w:type="dxa"/>
        <w:jc w:val="left"/>
        <w:tblLayout w:type="fixed"/>
        <w:tblLook w:val="0400"/>
      </w:tblPr>
      <w:tblGrid>
        <w:gridCol w:w="750"/>
        <w:gridCol w:w="833"/>
        <w:tblGridChange w:id="0">
          <w:tblGrid>
            <w:gridCol w:w="750"/>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6">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7">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False</w:t>
            </w:r>
          </w:p>
        </w:tc>
      </w:tr>
    </w:tbl>
    <w:p w:rsidR="00000000" w:rsidDel="00000000" w:rsidP="00000000" w:rsidRDefault="00000000" w:rsidRPr="00000000" w14:paraId="00001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5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5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range(100):</w:t>
      </w:r>
    </w:p>
    <w:p w:rsidR="00000000" w:rsidDel="00000000" w:rsidP="00000000" w:rsidRDefault="00000000" w:rsidRPr="00000000" w14:paraId="000015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3**i==a:</w:t>
      </w:r>
    </w:p>
    <w:p w:rsidR="00000000" w:rsidDel="00000000" w:rsidP="00000000" w:rsidRDefault="00000000" w:rsidRPr="00000000" w14:paraId="000015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15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5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15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150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5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26665"/>
            <wp:effectExtent b="0" l="0" r="0" t="0"/>
            <wp:docPr id="129" name="image65.png"/>
            <a:graphic>
              <a:graphicData uri="http://schemas.openxmlformats.org/drawingml/2006/picture">
                <pic:pic>
                  <pic:nvPicPr>
                    <pic:cNvPr id="0" name="image65.png"/>
                    <pic:cNvPicPr preferRelativeResize="0"/>
                  </pic:nvPicPr>
                  <pic:blipFill>
                    <a:blip r:embed="rId232"/>
                    <a:srcRect b="0" l="0" r="0" t="0"/>
                    <a:stretch>
                      <a:fillRect/>
                    </a:stretch>
                  </pic:blipFill>
                  <pic:spPr>
                    <a:xfrm>
                      <a:off x="0" y="0"/>
                      <a:ext cx="594360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15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6">
      <w:pPr>
        <w:spacing w:after="120" w:line="240" w:lineRule="auto"/>
        <w:rPr>
          <w:rFonts w:ascii="Century Schoolbook" w:cs="Century Schoolbook" w:eastAsia="Century Schoolbook" w:hAnsi="Century Schoolbook"/>
          <w:sz w:val="23"/>
          <w:szCs w:val="23"/>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Gungsuh"/>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B">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8"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8"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5613400</wp:posOffset>
              </wp:positionH>
              <wp:positionV relativeFrom="paragraph">
                <wp:posOffset>114300</wp:posOffset>
              </wp:positionV>
              <wp:extent cx="479425" cy="298450"/>
              <wp:effectExtent b="0" l="0" r="0" t="0"/>
              <wp:wrapNone/>
              <wp:docPr id="29" name=""/>
              <a:graphic>
                <a:graphicData uri="http://schemas.microsoft.com/office/word/2010/wordprocessingShape">
                  <wps:wsp>
                    <wps:cNvSpPr/>
                    <wps:cNvPr id="30" name="Shape 30"/>
                    <wps:spPr>
                      <a:xfrm>
                        <a:off x="5131688" y="3656175"/>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Schoolbook" w:cs="Century Schoolbook" w:eastAsia="Century Schoolbook" w:hAnsi="Century Schoolbook"/>
                              <w:b w:val="0"/>
                              <w:i w:val="0"/>
                              <w:smallCaps w:val="0"/>
                              <w:strike w:val="0"/>
                              <w:color w:val="000000"/>
                              <w:sz w:val="18"/>
                              <w:vertAlign w:val="baseline"/>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5613400</wp:posOffset>
              </wp:positionH>
              <wp:positionV relativeFrom="paragraph">
                <wp:posOffset>114300</wp:posOffset>
              </wp:positionV>
              <wp:extent cx="479425" cy="298450"/>
              <wp:effectExtent b="0" l="0" r="0" t="0"/>
              <wp:wrapNone/>
              <wp:docPr id="29" name="image91.png"/>
              <a:graphic>
                <a:graphicData uri="http://schemas.openxmlformats.org/drawingml/2006/picture">
                  <pic:pic>
                    <pic:nvPicPr>
                      <pic:cNvPr id="0" name="image91.png"/>
                      <pic:cNvPicPr preferRelativeResize="0"/>
                    </pic:nvPicPr>
                    <pic:blipFill>
                      <a:blip r:embed="rId2"/>
                      <a:srcRect/>
                      <a:stretch>
                        <a:fillRect/>
                      </a:stretch>
                    </pic:blipFill>
                    <pic:spPr>
                      <a:xfrm>
                        <a:off x="0" y="0"/>
                        <a:ext cx="479425" cy="298450"/>
                      </a:xfrm>
                      <a:prstGeom prst="rect"/>
                      <a:ln/>
                    </pic:spPr>
                  </pic:pic>
                </a:graphicData>
              </a:graphic>
            </wp:anchor>
          </w:drawing>
        </mc:Fallback>
      </mc:AlternateContent>
    </w:r>
  </w:p>
  <w:p w:rsidR="00000000" w:rsidDel="00000000" w:rsidP="00000000" w:rsidRDefault="00000000" w:rsidRPr="00000000" w14:paraId="0000151C">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51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7">
    <w:pPr>
      <w:rPr>
        <w:ins w:author="ADHARSH S 231501006" w:id="2" w:date="2024-06-13T13:01:55Z"/>
        <w:color w:val="000000"/>
      </w:rPr>
    </w:pPr>
    <w:ins w:author="ADHARSH S 231501006" w:id="2" w:date="2024-06-13T13:01:55Z">
      <w:r w:rsidDel="00000000" w:rsidR="00000000" w:rsidRPr="00000000">
        <w:rPr>
          <w:rtl w:val="0"/>
        </w:rPr>
      </w:r>
    </w:ins>
  </w:p>
  <w:p w:rsidR="00000000" w:rsidDel="00000000" w:rsidP="00000000" w:rsidRDefault="00000000" w:rsidRPr="00000000" w14:paraId="000015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6">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190" Type="http://schemas.openxmlformats.org/officeDocument/2006/relationships/image" Target="media/image96.png"/><Relationship Id="rId42" Type="http://schemas.openxmlformats.org/officeDocument/2006/relationships/image" Target="media/image63.png"/><Relationship Id="rId41" Type="http://schemas.openxmlformats.org/officeDocument/2006/relationships/image" Target="media/image152.png"/><Relationship Id="rId44" Type="http://schemas.openxmlformats.org/officeDocument/2006/relationships/image" Target="media/image64.png"/><Relationship Id="rId194" Type="http://schemas.openxmlformats.org/officeDocument/2006/relationships/image" Target="media/image101.png"/><Relationship Id="rId43" Type="http://schemas.openxmlformats.org/officeDocument/2006/relationships/image" Target="media/image153.png"/><Relationship Id="rId193" Type="http://schemas.openxmlformats.org/officeDocument/2006/relationships/image" Target="media/image78.png"/><Relationship Id="rId46" Type="http://schemas.openxmlformats.org/officeDocument/2006/relationships/image" Target="media/image86.png"/><Relationship Id="rId192" Type="http://schemas.openxmlformats.org/officeDocument/2006/relationships/image" Target="media/image97.png"/><Relationship Id="rId45" Type="http://schemas.openxmlformats.org/officeDocument/2006/relationships/image" Target="media/image154.png"/><Relationship Id="rId191" Type="http://schemas.openxmlformats.org/officeDocument/2006/relationships/image" Target="media/image79.png"/><Relationship Id="rId48" Type="http://schemas.openxmlformats.org/officeDocument/2006/relationships/image" Target="media/image155.png"/><Relationship Id="rId187" Type="http://schemas.openxmlformats.org/officeDocument/2006/relationships/image" Target="media/image95.png"/><Relationship Id="rId47" Type="http://schemas.openxmlformats.org/officeDocument/2006/relationships/hyperlink" Target="https://www.rajalakshmicolleges.net/moodle/mod/quiz/view.php?id=6030" TargetMode="External"/><Relationship Id="rId186" Type="http://schemas.openxmlformats.org/officeDocument/2006/relationships/image" Target="media/image22.png"/><Relationship Id="rId185" Type="http://schemas.openxmlformats.org/officeDocument/2006/relationships/image" Target="media/image122.png"/><Relationship Id="rId49" Type="http://schemas.openxmlformats.org/officeDocument/2006/relationships/image" Target="media/image23.png"/><Relationship Id="rId184" Type="http://schemas.openxmlformats.org/officeDocument/2006/relationships/image" Target="media/image47.png"/><Relationship Id="rId189" Type="http://schemas.openxmlformats.org/officeDocument/2006/relationships/image" Target="media/image77.png"/><Relationship Id="rId188" Type="http://schemas.openxmlformats.org/officeDocument/2006/relationships/image" Target="media/image44.png"/><Relationship Id="rId31" Type="http://schemas.openxmlformats.org/officeDocument/2006/relationships/image" Target="media/image34.png"/><Relationship Id="rId30" Type="http://schemas.openxmlformats.org/officeDocument/2006/relationships/image" Target="media/image147.png"/><Relationship Id="rId33" Type="http://schemas.openxmlformats.org/officeDocument/2006/relationships/image" Target="media/image151.png"/><Relationship Id="rId183" Type="http://schemas.openxmlformats.org/officeDocument/2006/relationships/hyperlink" Target="https://www.rajalakshmicolleges.net/moodle/mod/quiz/view.php?id=5127" TargetMode="External"/><Relationship Id="rId32" Type="http://schemas.openxmlformats.org/officeDocument/2006/relationships/hyperlink" Target="https://www.rajalakshmicolleges.net/moodle/mod/quiz/view.php?id=5697" TargetMode="External"/><Relationship Id="rId182" Type="http://schemas.openxmlformats.org/officeDocument/2006/relationships/hyperlink" Target="https://www.rajalakshmicolleges.net/moodle/mod/quiz/view.php?id=5127" TargetMode="External"/><Relationship Id="rId35" Type="http://schemas.openxmlformats.org/officeDocument/2006/relationships/hyperlink" Target="https://www.rajalakshmicolleges.net/moodle/mod/quiz/view.php?id=5698" TargetMode="External"/><Relationship Id="rId181" Type="http://schemas.openxmlformats.org/officeDocument/2006/relationships/hyperlink" Target="https://www.rajalakshmicolleges.net/moodle/mod/quiz/view.php?id=5127" TargetMode="External"/><Relationship Id="rId34" Type="http://schemas.openxmlformats.org/officeDocument/2006/relationships/image" Target="media/image33.png"/><Relationship Id="rId180" Type="http://schemas.openxmlformats.org/officeDocument/2006/relationships/hyperlink" Target="https://www.rajalakshmicolleges.net/moodle/mod/quiz/view.php?id=5127" TargetMode="External"/><Relationship Id="rId37" Type="http://schemas.openxmlformats.org/officeDocument/2006/relationships/image" Target="media/image88.png"/><Relationship Id="rId176" Type="http://schemas.openxmlformats.org/officeDocument/2006/relationships/image" Target="media/image120.png"/><Relationship Id="rId36" Type="http://schemas.openxmlformats.org/officeDocument/2006/relationships/image" Target="media/image149.png"/><Relationship Id="rId175" Type="http://schemas.openxmlformats.org/officeDocument/2006/relationships/image" Target="media/image45.png"/><Relationship Id="rId39" Type="http://schemas.openxmlformats.org/officeDocument/2006/relationships/image" Target="media/image150.png"/><Relationship Id="rId174" Type="http://schemas.openxmlformats.org/officeDocument/2006/relationships/image" Target="media/image112.png"/><Relationship Id="rId38" Type="http://schemas.openxmlformats.org/officeDocument/2006/relationships/hyperlink" Target="https://www.rajalakshmicolleges.net/moodle/mod/quiz/view.php?id=5699" TargetMode="External"/><Relationship Id="rId173" Type="http://schemas.openxmlformats.org/officeDocument/2006/relationships/image" Target="media/image42.png"/><Relationship Id="rId179" Type="http://schemas.openxmlformats.org/officeDocument/2006/relationships/image" Target="media/image121.png"/><Relationship Id="rId178" Type="http://schemas.openxmlformats.org/officeDocument/2006/relationships/image" Target="media/image46.png"/><Relationship Id="rId177" Type="http://schemas.openxmlformats.org/officeDocument/2006/relationships/hyperlink" Target="http://118.185.187.137/moodle/mod/resource/view.php?id=734" TargetMode="External"/><Relationship Id="rId20" Type="http://schemas.openxmlformats.org/officeDocument/2006/relationships/image" Target="media/image146.png"/><Relationship Id="rId22" Type="http://schemas.openxmlformats.org/officeDocument/2006/relationships/hyperlink" Target="https://www.rajalakshmicolleges.net/moodle/mod/quiz/view.php?id=6379" TargetMode="External"/><Relationship Id="rId21" Type="http://schemas.openxmlformats.org/officeDocument/2006/relationships/image" Target="media/image35.png"/><Relationship Id="rId24" Type="http://schemas.openxmlformats.org/officeDocument/2006/relationships/hyperlink" Target="https://www.rajalakshmicolleges.net/moodle/course/view.php?id=84#section-2" TargetMode="External"/><Relationship Id="rId23" Type="http://schemas.openxmlformats.org/officeDocument/2006/relationships/image" Target="media/image145.png"/><Relationship Id="rId26" Type="http://schemas.openxmlformats.org/officeDocument/2006/relationships/hyperlink" Target="https://www.rajalakshmicolleges.net/moodle/mod/quiz/view.php?id=5695" TargetMode="External"/><Relationship Id="rId25" Type="http://schemas.openxmlformats.org/officeDocument/2006/relationships/image" Target="media/image39.png"/><Relationship Id="rId28" Type="http://schemas.openxmlformats.org/officeDocument/2006/relationships/image" Target="media/image38.png"/><Relationship Id="rId27" Type="http://schemas.openxmlformats.org/officeDocument/2006/relationships/image" Target="media/image148.png"/><Relationship Id="rId29" Type="http://schemas.openxmlformats.org/officeDocument/2006/relationships/hyperlink" Target="https://www.rajalakshmicolleges.net/moodle/mod/quiz/view.php?id=5696" TargetMode="External"/><Relationship Id="rId11" Type="http://schemas.openxmlformats.org/officeDocument/2006/relationships/hyperlink" Target="https://www.rajalakshmicolleges.net/moodle/mod/quiz/view.php?id=6374" TargetMode="External"/><Relationship Id="rId10" Type="http://schemas.openxmlformats.org/officeDocument/2006/relationships/image" Target="media/image58.png"/><Relationship Id="rId13" Type="http://schemas.openxmlformats.org/officeDocument/2006/relationships/image" Target="media/image87.png"/><Relationship Id="rId12" Type="http://schemas.openxmlformats.org/officeDocument/2006/relationships/image" Target="media/image133.png"/><Relationship Id="rId15" Type="http://schemas.openxmlformats.org/officeDocument/2006/relationships/image" Target="media/image85.png"/><Relationship Id="rId198" Type="http://schemas.openxmlformats.org/officeDocument/2006/relationships/hyperlink" Target="https://www.rajalakshmicolleges.net/moodle/mod/quiz/view.php?id=5717" TargetMode="External"/><Relationship Id="rId14" Type="http://schemas.openxmlformats.org/officeDocument/2006/relationships/image" Target="media/image144.png"/><Relationship Id="rId197" Type="http://schemas.openxmlformats.org/officeDocument/2006/relationships/hyperlink" Target="https://www.rajalakshmicolleges.net/moodle/mod/quiz/view.php?id=5717" TargetMode="External"/><Relationship Id="rId17" Type="http://schemas.openxmlformats.org/officeDocument/2006/relationships/image" Target="media/image142.png"/><Relationship Id="rId196" Type="http://schemas.openxmlformats.org/officeDocument/2006/relationships/image" Target="media/image102.png"/><Relationship Id="rId16" Type="http://schemas.openxmlformats.org/officeDocument/2006/relationships/hyperlink" Target="https://www.rajalakshmicolleges.net/moodle/mod/quiz/view.php?id=6376" TargetMode="External"/><Relationship Id="rId195" Type="http://schemas.openxmlformats.org/officeDocument/2006/relationships/image" Target="media/image80.png"/><Relationship Id="rId19" Type="http://schemas.openxmlformats.org/officeDocument/2006/relationships/hyperlink" Target="https://www.rajalakshmicolleges.net/moodle/mod/quiz/view.php?id=6378" TargetMode="External"/><Relationship Id="rId18" Type="http://schemas.openxmlformats.org/officeDocument/2006/relationships/image" Target="media/image37.png"/><Relationship Id="rId199" Type="http://schemas.openxmlformats.org/officeDocument/2006/relationships/image" Target="media/image84.png"/><Relationship Id="rId84" Type="http://schemas.openxmlformats.org/officeDocument/2006/relationships/hyperlink" Target="https://www.rajalakshmicolleges.net/moodle/course/view.php?id=84#section-4" TargetMode="External"/><Relationship Id="rId83" Type="http://schemas.openxmlformats.org/officeDocument/2006/relationships/image" Target="media/image113.png"/><Relationship Id="rId86" Type="http://schemas.openxmlformats.org/officeDocument/2006/relationships/hyperlink" Target="https://www.rajalakshmicolleges.net/moodle/mod/quiz/view.php?id=5720" TargetMode="External"/><Relationship Id="rId85" Type="http://schemas.openxmlformats.org/officeDocument/2006/relationships/image" Target="media/image167.png"/><Relationship Id="rId88" Type="http://schemas.openxmlformats.org/officeDocument/2006/relationships/image" Target="media/image168.png"/><Relationship Id="rId150" Type="http://schemas.openxmlformats.org/officeDocument/2006/relationships/image" Target="media/image138.png"/><Relationship Id="rId87" Type="http://schemas.openxmlformats.org/officeDocument/2006/relationships/image" Target="media/image117.png"/><Relationship Id="rId89" Type="http://schemas.openxmlformats.org/officeDocument/2006/relationships/hyperlink" Target="https://www.rajalakshmicolleges.net/moodle/mod/quiz/view.php?id=5717" TargetMode="External"/><Relationship Id="rId80" Type="http://schemas.openxmlformats.org/officeDocument/2006/relationships/hyperlink" Target="https://www.rajalakshmicolleges.net/moodle/mod/quiz/view.php?id=5714" TargetMode="External"/><Relationship Id="rId82" Type="http://schemas.openxmlformats.org/officeDocument/2006/relationships/image" Target="media/image30.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7.png"/><Relationship Id="rId4" Type="http://schemas.openxmlformats.org/officeDocument/2006/relationships/numbering" Target="numbering.xml"/><Relationship Id="rId148" Type="http://schemas.openxmlformats.org/officeDocument/2006/relationships/image" Target="media/image137.png"/><Relationship Id="rId9" Type="http://schemas.openxmlformats.org/officeDocument/2006/relationships/image" Target="media/image143.png"/><Relationship Id="rId143" Type="http://schemas.openxmlformats.org/officeDocument/2006/relationships/image" Target="media/image135.png"/><Relationship Id="rId142" Type="http://schemas.openxmlformats.org/officeDocument/2006/relationships/image" Target="media/image50.png"/><Relationship Id="rId141" Type="http://schemas.openxmlformats.org/officeDocument/2006/relationships/image" Target="media/image129.png"/><Relationship Id="rId140" Type="http://schemas.openxmlformats.org/officeDocument/2006/relationships/image" Target="media/image5.png"/><Relationship Id="rId5" Type="http://schemas.openxmlformats.org/officeDocument/2006/relationships/styles" Target="styles.xml"/><Relationship Id="rId147" Type="http://schemas.openxmlformats.org/officeDocument/2006/relationships/image" Target="media/image56.png"/><Relationship Id="rId6" Type="http://schemas.openxmlformats.org/officeDocument/2006/relationships/image" Target="media/image119.png"/><Relationship Id="rId146" Type="http://schemas.openxmlformats.org/officeDocument/2006/relationships/image" Target="media/image136.png"/><Relationship Id="rId7" Type="http://schemas.openxmlformats.org/officeDocument/2006/relationships/image" Target="media/image61.png"/><Relationship Id="rId145" Type="http://schemas.openxmlformats.org/officeDocument/2006/relationships/image" Target="media/image49.png"/><Relationship Id="rId8" Type="http://schemas.openxmlformats.org/officeDocument/2006/relationships/hyperlink" Target="https://www.rajalakshmicolleges.net/moodle/mod/quiz/view.php?id=6373" TargetMode="External"/><Relationship Id="rId144" Type="http://schemas.openxmlformats.org/officeDocument/2006/relationships/image" Target="media/image52.png"/><Relationship Id="rId73" Type="http://schemas.openxmlformats.org/officeDocument/2006/relationships/hyperlink" Target="https://www.rajalakshmicolleges.net/moodle/mod/quiz/view.php?id=5712" TargetMode="External"/><Relationship Id="rId72" Type="http://schemas.openxmlformats.org/officeDocument/2006/relationships/image" Target="media/image27.png"/><Relationship Id="rId75" Type="http://schemas.openxmlformats.org/officeDocument/2006/relationships/image" Target="media/image28.png"/><Relationship Id="rId74" Type="http://schemas.openxmlformats.org/officeDocument/2006/relationships/image" Target="media/image116.png"/><Relationship Id="rId77"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mod/quiz/view.php?id=5713" TargetMode="External"/><Relationship Id="rId79" Type="http://schemas.openxmlformats.org/officeDocument/2006/relationships/image" Target="media/image29.png"/><Relationship Id="rId78" Type="http://schemas.openxmlformats.org/officeDocument/2006/relationships/image" Target="media/image111.png"/><Relationship Id="rId71" Type="http://schemas.openxmlformats.org/officeDocument/2006/relationships/image" Target="media/image110.png"/><Relationship Id="rId70" Type="http://schemas.openxmlformats.org/officeDocument/2006/relationships/hyperlink" Target="https://www.rajalakshmicolleges.net/moodle/mod/quiz/view.php?id=5753" TargetMode="External"/><Relationship Id="rId139" Type="http://schemas.openxmlformats.org/officeDocument/2006/relationships/image" Target="media/image128.png"/><Relationship Id="rId138" Type="http://schemas.openxmlformats.org/officeDocument/2006/relationships/image" Target="media/image7.png"/><Relationship Id="rId137" Type="http://schemas.openxmlformats.org/officeDocument/2006/relationships/image" Target="media/image127.png"/><Relationship Id="rId132" Type="http://schemas.openxmlformats.org/officeDocument/2006/relationships/image" Target="media/image161.png"/><Relationship Id="rId131" Type="http://schemas.openxmlformats.org/officeDocument/2006/relationships/image" Target="media/image1.png"/><Relationship Id="rId130" Type="http://schemas.openxmlformats.org/officeDocument/2006/relationships/image" Target="media/image160.png"/><Relationship Id="rId136" Type="http://schemas.openxmlformats.org/officeDocument/2006/relationships/image" Target="media/image14.png"/><Relationship Id="rId135" Type="http://schemas.openxmlformats.org/officeDocument/2006/relationships/image" Target="media/image162.png"/><Relationship Id="rId134" Type="http://schemas.openxmlformats.org/officeDocument/2006/relationships/image" Target="media/image94.png"/><Relationship Id="rId133" Type="http://schemas.openxmlformats.org/officeDocument/2006/relationships/image" Target="media/image4.png"/><Relationship Id="rId62" Type="http://schemas.openxmlformats.org/officeDocument/2006/relationships/image" Target="media/image20.png"/><Relationship Id="rId61" Type="http://schemas.openxmlformats.org/officeDocument/2006/relationships/image" Target="media/image157.png"/><Relationship Id="rId64" Type="http://schemas.openxmlformats.org/officeDocument/2006/relationships/image" Target="media/image108.png"/><Relationship Id="rId63" Type="http://schemas.openxmlformats.org/officeDocument/2006/relationships/hyperlink" Target="https://www.rajalakshmicolleges.net/moodle/mod/quiz/view.php?id=5709" TargetMode="External"/><Relationship Id="rId66" Type="http://schemas.openxmlformats.org/officeDocument/2006/relationships/hyperlink" Target="https://www.rajalakshmicolleges.net/moodle/mod/quiz/view.php?id=5710" TargetMode="External"/><Relationship Id="rId172" Type="http://schemas.openxmlformats.org/officeDocument/2006/relationships/image" Target="media/image126.png"/><Relationship Id="rId65" Type="http://schemas.openxmlformats.org/officeDocument/2006/relationships/image" Target="media/image31.png"/><Relationship Id="rId171" Type="http://schemas.openxmlformats.org/officeDocument/2006/relationships/image" Target="media/image43.png"/><Relationship Id="rId68" Type="http://schemas.openxmlformats.org/officeDocument/2006/relationships/image" Target="media/image32.png"/><Relationship Id="rId170" Type="http://schemas.openxmlformats.org/officeDocument/2006/relationships/image" Target="media/image125.png"/><Relationship Id="rId67" Type="http://schemas.openxmlformats.org/officeDocument/2006/relationships/image" Target="media/image109.png"/><Relationship Id="rId60" Type="http://schemas.openxmlformats.org/officeDocument/2006/relationships/hyperlink" Target="https://www.rajalakshmicolleges.net/moodle/mod/quiz/view.php?id=5708" TargetMode="External"/><Relationship Id="rId165" Type="http://schemas.openxmlformats.org/officeDocument/2006/relationships/image" Target="media/image40.png"/><Relationship Id="rId69" Type="http://schemas.openxmlformats.org/officeDocument/2006/relationships/hyperlink" Target="https://www.rajalakshmicolleges.net/moodle/mod/quiz/view.php?id=5711" TargetMode="External"/><Relationship Id="rId164" Type="http://schemas.openxmlformats.org/officeDocument/2006/relationships/image" Target="media/image107.png"/><Relationship Id="rId163" Type="http://schemas.openxmlformats.org/officeDocument/2006/relationships/image" Target="media/image51.png"/><Relationship Id="rId162" Type="http://schemas.openxmlformats.org/officeDocument/2006/relationships/image" Target="media/image106.png"/><Relationship Id="rId169" Type="http://schemas.openxmlformats.org/officeDocument/2006/relationships/image" Target="media/image41.png"/><Relationship Id="rId168" Type="http://schemas.openxmlformats.org/officeDocument/2006/relationships/image" Target="media/image124.png"/><Relationship Id="rId167" Type="http://schemas.openxmlformats.org/officeDocument/2006/relationships/image" Target="media/image36.png"/><Relationship Id="rId166" Type="http://schemas.openxmlformats.org/officeDocument/2006/relationships/image" Target="media/image123.png"/><Relationship Id="rId51" Type="http://schemas.openxmlformats.org/officeDocument/2006/relationships/image" Target="media/image156.png"/><Relationship Id="rId50" Type="http://schemas.openxmlformats.org/officeDocument/2006/relationships/hyperlink" Target="https://www.rajalakshmicolleges.net/moodle/mod/quiz/view.php?id=6031" TargetMode="External"/><Relationship Id="rId53" Type="http://schemas.openxmlformats.org/officeDocument/2006/relationships/image" Target="media/image24.png"/><Relationship Id="rId52" Type="http://schemas.openxmlformats.org/officeDocument/2006/relationships/hyperlink" Target="https://www.rajalakshmicolleges.net/moodle/course/view.php?id=84#section-3" TargetMode="External"/><Relationship Id="rId55" Type="http://schemas.openxmlformats.org/officeDocument/2006/relationships/image" Target="media/image158.png"/><Relationship Id="rId161" Type="http://schemas.openxmlformats.org/officeDocument/2006/relationships/image" Target="media/image48.png"/><Relationship Id="rId54" Type="http://schemas.openxmlformats.org/officeDocument/2006/relationships/hyperlink" Target="https://www.rajalakshmicolleges.net/moodle/mod/quiz/view.php?id=5706" TargetMode="External"/><Relationship Id="rId160" Type="http://schemas.openxmlformats.org/officeDocument/2006/relationships/image" Target="media/image105.png"/><Relationship Id="rId57" Type="http://schemas.openxmlformats.org/officeDocument/2006/relationships/hyperlink" Target="https://www.rajalakshmicolleges.net/moodle/mod/quiz/view.php?id=5707" TargetMode="External"/><Relationship Id="rId56" Type="http://schemas.openxmlformats.org/officeDocument/2006/relationships/image" Target="media/image25.png"/><Relationship Id="rId159" Type="http://schemas.openxmlformats.org/officeDocument/2006/relationships/image" Target="media/image62.png"/><Relationship Id="rId59" Type="http://schemas.openxmlformats.org/officeDocument/2006/relationships/image" Target="media/image26.png"/><Relationship Id="rId154" Type="http://schemas.openxmlformats.org/officeDocument/2006/relationships/image" Target="media/image131.png"/><Relationship Id="rId58" Type="http://schemas.openxmlformats.org/officeDocument/2006/relationships/image" Target="media/image159.png"/><Relationship Id="rId153" Type="http://schemas.openxmlformats.org/officeDocument/2006/relationships/image" Target="media/image53.png"/><Relationship Id="rId152" Type="http://schemas.openxmlformats.org/officeDocument/2006/relationships/image" Target="media/image130.png"/><Relationship Id="rId151" Type="http://schemas.openxmlformats.org/officeDocument/2006/relationships/image" Target="media/image54.png"/><Relationship Id="rId158" Type="http://schemas.openxmlformats.org/officeDocument/2006/relationships/image" Target="media/image134.png"/><Relationship Id="rId157" Type="http://schemas.openxmlformats.org/officeDocument/2006/relationships/image" Target="media/image60.png"/><Relationship Id="rId156" Type="http://schemas.openxmlformats.org/officeDocument/2006/relationships/image" Target="media/image132.png"/><Relationship Id="rId155" Type="http://schemas.openxmlformats.org/officeDocument/2006/relationships/image" Target="media/image55.png"/><Relationship Id="rId107" Type="http://schemas.openxmlformats.org/officeDocument/2006/relationships/image" Target="media/image15.png"/><Relationship Id="rId228" Type="http://schemas.openxmlformats.org/officeDocument/2006/relationships/image" Target="media/image70.png"/><Relationship Id="rId106" Type="http://schemas.openxmlformats.org/officeDocument/2006/relationships/image" Target="media/image172.png"/><Relationship Id="rId227" Type="http://schemas.openxmlformats.org/officeDocument/2006/relationships/image" Target="media/image69.png"/><Relationship Id="rId105" Type="http://schemas.openxmlformats.org/officeDocument/2006/relationships/image" Target="media/image16.png"/><Relationship Id="rId226" Type="http://schemas.openxmlformats.org/officeDocument/2006/relationships/image" Target="media/image67.png"/><Relationship Id="rId104" Type="http://schemas.openxmlformats.org/officeDocument/2006/relationships/image" Target="media/image171.png"/><Relationship Id="rId225" Type="http://schemas.openxmlformats.org/officeDocument/2006/relationships/image" Target="media/image72.png"/><Relationship Id="rId109" Type="http://schemas.openxmlformats.org/officeDocument/2006/relationships/image" Target="media/image17.png"/><Relationship Id="rId108" Type="http://schemas.openxmlformats.org/officeDocument/2006/relationships/image" Target="media/image173.png"/><Relationship Id="rId229" Type="http://schemas.openxmlformats.org/officeDocument/2006/relationships/image" Target="media/image71.png"/><Relationship Id="rId220" Type="http://schemas.openxmlformats.org/officeDocument/2006/relationships/image" Target="media/image100.png"/><Relationship Id="rId103" Type="http://schemas.openxmlformats.org/officeDocument/2006/relationships/image" Target="media/image12.png"/><Relationship Id="rId224" Type="http://schemas.openxmlformats.org/officeDocument/2006/relationships/image" Target="media/image66.png"/><Relationship Id="rId102" Type="http://schemas.openxmlformats.org/officeDocument/2006/relationships/image" Target="media/image177.png"/><Relationship Id="rId223" Type="http://schemas.openxmlformats.org/officeDocument/2006/relationships/image" Target="media/image76.png"/><Relationship Id="rId101" Type="http://schemas.openxmlformats.org/officeDocument/2006/relationships/image" Target="media/image10.png"/><Relationship Id="rId222" Type="http://schemas.openxmlformats.org/officeDocument/2006/relationships/image" Target="media/image89.png"/><Relationship Id="rId100" Type="http://schemas.openxmlformats.org/officeDocument/2006/relationships/hyperlink" Target="https://www.rajalakshmicolleges.net/moodle/mod/quiz/view.php?id=3478" TargetMode="External"/><Relationship Id="rId221" Type="http://schemas.openxmlformats.org/officeDocument/2006/relationships/image" Target="media/image75.png"/><Relationship Id="rId217" Type="http://schemas.openxmlformats.org/officeDocument/2006/relationships/image" Target="media/image99.png"/><Relationship Id="rId216" Type="http://schemas.openxmlformats.org/officeDocument/2006/relationships/image" Target="media/image83.png"/><Relationship Id="rId215" Type="http://schemas.openxmlformats.org/officeDocument/2006/relationships/hyperlink" Target="http://118.185.187.137/moodle/mod/resource/view.php?id=1068" TargetMode="External"/><Relationship Id="rId214" Type="http://schemas.openxmlformats.org/officeDocument/2006/relationships/hyperlink" Target="http://118.185.187.137/moodle/mod/resource/view.php?id=1068" TargetMode="External"/><Relationship Id="rId219" Type="http://schemas.openxmlformats.org/officeDocument/2006/relationships/image" Target="media/image74.png"/><Relationship Id="rId218" Type="http://schemas.openxmlformats.org/officeDocument/2006/relationships/hyperlink" Target="http://118.185.187.137/moodle/mod/resource/view.php?id=1068" TargetMode="External"/><Relationship Id="rId213" Type="http://schemas.openxmlformats.org/officeDocument/2006/relationships/hyperlink" Target="http://118.185.187.137/moodle/mod/resource/view.php?id=1068" TargetMode="External"/><Relationship Id="rId212"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10" Type="http://schemas.openxmlformats.org/officeDocument/2006/relationships/hyperlink" Target="http://118.185.187.137/moodle/mod/resource/view.php?id=1068" TargetMode="External"/><Relationship Id="rId129" Type="http://schemas.openxmlformats.org/officeDocument/2006/relationships/image" Target="media/image3.png"/><Relationship Id="rId128" Type="http://schemas.openxmlformats.org/officeDocument/2006/relationships/image" Target="media/image166.png"/><Relationship Id="rId127" Type="http://schemas.openxmlformats.org/officeDocument/2006/relationships/image" Target="media/image8.png"/><Relationship Id="rId126" Type="http://schemas.openxmlformats.org/officeDocument/2006/relationships/image" Target="media/image165.png"/><Relationship Id="rId121" Type="http://schemas.openxmlformats.org/officeDocument/2006/relationships/image" Target="media/image163.png"/><Relationship Id="rId120" Type="http://schemas.openxmlformats.org/officeDocument/2006/relationships/footer" Target="footer1.xml"/><Relationship Id="rId125" Type="http://schemas.openxmlformats.org/officeDocument/2006/relationships/image" Target="media/image6.png"/><Relationship Id="rId124" Type="http://schemas.openxmlformats.org/officeDocument/2006/relationships/hyperlink" Target="http://118.185.187.137/moodle/mod/resource/view.php?id=732" TargetMode="External"/><Relationship Id="rId123" Type="http://schemas.openxmlformats.org/officeDocument/2006/relationships/image" Target="media/image164.png"/><Relationship Id="rId122" Type="http://schemas.openxmlformats.org/officeDocument/2006/relationships/image" Target="media/image2.png"/><Relationship Id="rId95" Type="http://schemas.openxmlformats.org/officeDocument/2006/relationships/image" Target="media/image175.png"/><Relationship Id="rId94" Type="http://schemas.openxmlformats.org/officeDocument/2006/relationships/image" Target="media/image9.png"/><Relationship Id="rId97" Type="http://schemas.openxmlformats.org/officeDocument/2006/relationships/hyperlink" Target="https://www.rajalakshmicolleges.net/moodle/mod/quiz/view.php?id=3478" TargetMode="External"/><Relationship Id="rId96" Type="http://schemas.openxmlformats.org/officeDocument/2006/relationships/hyperlink" Target="https://www.rajalakshmicolleges.net/moodle/mod/quiz/view.php?id=3478" TargetMode="External"/><Relationship Id="rId99" Type="http://schemas.openxmlformats.org/officeDocument/2006/relationships/image" Target="media/image176.png"/><Relationship Id="rId98" Type="http://schemas.openxmlformats.org/officeDocument/2006/relationships/image" Target="media/image13.png"/><Relationship Id="rId91" Type="http://schemas.openxmlformats.org/officeDocument/2006/relationships/image" Target="media/image169.png"/><Relationship Id="rId90" Type="http://schemas.openxmlformats.org/officeDocument/2006/relationships/image" Target="media/image115.png"/><Relationship Id="rId93" Type="http://schemas.openxmlformats.org/officeDocument/2006/relationships/image" Target="media/image170.png"/><Relationship Id="rId92" Type="http://schemas.openxmlformats.org/officeDocument/2006/relationships/image" Target="media/image118.png"/><Relationship Id="rId118" Type="http://schemas.openxmlformats.org/officeDocument/2006/relationships/image" Target="media/image11.png"/><Relationship Id="rId117" Type="http://schemas.openxmlformats.org/officeDocument/2006/relationships/image" Target="media/image141.png"/><Relationship Id="rId116" Type="http://schemas.openxmlformats.org/officeDocument/2006/relationships/image" Target="media/image21.png"/><Relationship Id="rId115" Type="http://schemas.openxmlformats.org/officeDocument/2006/relationships/image" Target="media/image140.png"/><Relationship Id="rId119" Type="http://schemas.openxmlformats.org/officeDocument/2006/relationships/header" Target="header1.xml"/><Relationship Id="rId110" Type="http://schemas.openxmlformats.org/officeDocument/2006/relationships/hyperlink" Target="https://www.rajalakshmicolleges.net/moodle/course/view.php?id=84#section-5" TargetMode="External"/><Relationship Id="rId231" Type="http://schemas.openxmlformats.org/officeDocument/2006/relationships/image" Target="media/image68.png"/><Relationship Id="rId230" Type="http://schemas.openxmlformats.org/officeDocument/2006/relationships/image" Target="media/image73.png"/><Relationship Id="rId114" Type="http://schemas.openxmlformats.org/officeDocument/2006/relationships/image" Target="media/image19.png"/><Relationship Id="rId113" Type="http://schemas.openxmlformats.org/officeDocument/2006/relationships/image" Target="media/image139.png"/><Relationship Id="rId112" Type="http://schemas.openxmlformats.org/officeDocument/2006/relationships/image" Target="media/image18.png"/><Relationship Id="rId111" Type="http://schemas.openxmlformats.org/officeDocument/2006/relationships/image" Target="media/image174.png"/><Relationship Id="rId232" Type="http://schemas.openxmlformats.org/officeDocument/2006/relationships/image" Target="media/image65.png"/><Relationship Id="rId206" Type="http://schemas.openxmlformats.org/officeDocument/2006/relationships/image" Target="media/image82.png"/><Relationship Id="rId205" Type="http://schemas.openxmlformats.org/officeDocument/2006/relationships/image" Target="media/image104.png"/><Relationship Id="rId204" Type="http://schemas.openxmlformats.org/officeDocument/2006/relationships/image" Target="media/image81.png"/><Relationship Id="rId203" Type="http://schemas.openxmlformats.org/officeDocument/2006/relationships/hyperlink" Target="https://www.rajalakshmicolleges.net/moodle/mod/quiz/view.php?id=5127" TargetMode="External"/><Relationship Id="rId209" Type="http://schemas.openxmlformats.org/officeDocument/2006/relationships/hyperlink" Target="http://118.185.187.137/moodle/mod/resource/view.php?id=1068" TargetMode="External"/><Relationship Id="rId208" Type="http://schemas.openxmlformats.org/officeDocument/2006/relationships/hyperlink" Target="http://118.185.187.137/moodle/mod/resource/view.php?id=1068" TargetMode="External"/><Relationship Id="rId207" Type="http://schemas.openxmlformats.org/officeDocument/2006/relationships/image" Target="media/image98.png"/><Relationship Id="rId202" Type="http://schemas.openxmlformats.org/officeDocument/2006/relationships/hyperlink" Target="https://www.rajalakshmicolleges.net/moodle/mod/quiz/view.php?id=5127" TargetMode="External"/><Relationship Id="rId201" Type="http://schemas.openxmlformats.org/officeDocument/2006/relationships/hyperlink" Target="https://www.rajalakshmicolleges.net/moodle/mod/quiz/view.php?id=5780" TargetMode="External"/><Relationship Id="rId200" Type="http://schemas.openxmlformats.org/officeDocument/2006/relationships/image" Target="media/image103.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